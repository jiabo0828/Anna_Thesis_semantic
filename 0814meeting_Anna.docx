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35C57" w14:textId="77777777" w:rsidR="007F002D" w:rsidRDefault="007F002D">
      <w:pPr>
        <w:jc w:val="left"/>
        <w:rPr>
          <w:rFonts w:ascii="Times New Roman" w:hAnsi="Times New Roman"/>
          <w:sz w:val="24"/>
          <w:szCs w:val="24"/>
        </w:rPr>
      </w:pPr>
    </w:p>
    <w:p w14:paraId="492A5151"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777E76DA"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49A26EA6"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777BAE0B"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5ED0D0BC"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0BE49624"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5B608E63"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2243455B"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09C8824A"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6C3AF645"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2D06A769"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735121D0"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0A8B0B06"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13328C5F"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153FCBEA"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4B7E9AB6"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530215A0"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12048F58"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53FBCBE1"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7DC95751" w14:textId="77777777" w:rsidR="007F002D" w:rsidRDefault="00000000">
      <w:pPr>
        <w:rPr>
          <w:rFonts w:ascii="Times New Roman" w:hAnsi="Times New Roman"/>
          <w:b/>
          <w:bCs/>
          <w:sz w:val="24"/>
          <w:szCs w:val="24"/>
        </w:rPr>
      </w:pPr>
      <w:r>
        <w:rPr>
          <w:rFonts w:ascii="Times New Roman" w:hAnsi="Times New Roman"/>
          <w:b/>
          <w:bCs/>
          <w:sz w:val="24"/>
          <w:szCs w:val="24"/>
        </w:rPr>
        <w:t xml:space="preserve"> </w:t>
      </w:r>
    </w:p>
    <w:p w14:paraId="3027C3CD" w14:textId="77777777" w:rsidR="007F002D" w:rsidRDefault="00000000">
      <w:pPr>
        <w:jc w:val="center"/>
        <w:rPr>
          <w:rFonts w:ascii="Times New Roman" w:hAnsi="Times New Roman"/>
          <w:b/>
          <w:bCs/>
          <w:sz w:val="24"/>
          <w:szCs w:val="24"/>
        </w:rPr>
      </w:pPr>
      <w:r>
        <w:rPr>
          <w:rFonts w:ascii="Times New Roman" w:hAnsi="Times New Roman"/>
          <w:b/>
          <w:bCs/>
          <w:sz w:val="24"/>
          <w:szCs w:val="24"/>
        </w:rPr>
        <w:t>Application of Street View Semantic Segmentation and Multiple Regression in Assessing Urban Thermal Environment:</w:t>
      </w:r>
    </w:p>
    <w:p w14:paraId="008F4F3E" w14:textId="77777777" w:rsidR="007F002D" w:rsidRDefault="00000000">
      <w:pPr>
        <w:jc w:val="center"/>
        <w:rPr>
          <w:rFonts w:ascii="Times New Roman" w:hAnsi="Times New Roman"/>
          <w:b/>
          <w:bCs/>
          <w:sz w:val="24"/>
          <w:szCs w:val="24"/>
        </w:rPr>
      </w:pPr>
      <w:r>
        <w:rPr>
          <w:rFonts w:ascii="Times New Roman" w:hAnsi="Times New Roman"/>
          <w:b/>
          <w:bCs/>
          <w:sz w:val="24"/>
          <w:szCs w:val="24"/>
        </w:rPr>
        <w:t>A Case Study of City Blocks in Westminster</w:t>
      </w:r>
    </w:p>
    <w:p w14:paraId="14DFA0BE"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62265ABC"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7473CF19"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19DCF0B7"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4C0B4F0F"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68E4BD3A"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2A3C3E8D"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643870F3" w14:textId="77777777" w:rsidR="007F002D" w:rsidRDefault="00000000">
      <w:pPr>
        <w:jc w:val="center"/>
        <w:rPr>
          <w:rFonts w:ascii="Times New Roman" w:hAnsi="Times New Roman"/>
          <w:sz w:val="24"/>
          <w:szCs w:val="24"/>
        </w:rPr>
      </w:pPr>
      <w:r>
        <w:rPr>
          <w:rFonts w:ascii="Times New Roman" w:hAnsi="Times New Roman"/>
          <w:sz w:val="24"/>
          <w:szCs w:val="24"/>
        </w:rPr>
        <w:t xml:space="preserve">By </w:t>
      </w:r>
      <w:proofErr w:type="spellStart"/>
      <w:r>
        <w:rPr>
          <w:rFonts w:ascii="Times New Roman" w:hAnsi="Times New Roman"/>
          <w:sz w:val="24"/>
          <w:szCs w:val="24"/>
        </w:rPr>
        <w:t>jiabo</w:t>
      </w:r>
      <w:proofErr w:type="spellEnd"/>
      <w:r>
        <w:rPr>
          <w:rFonts w:ascii="Times New Roman" w:hAnsi="Times New Roman"/>
          <w:sz w:val="24"/>
          <w:szCs w:val="24"/>
        </w:rPr>
        <w:t xml:space="preserve"> Zhu</w:t>
      </w:r>
    </w:p>
    <w:p w14:paraId="6452104A" w14:textId="77777777" w:rsidR="007F002D" w:rsidRDefault="00000000">
      <w:pPr>
        <w:jc w:val="center"/>
        <w:rPr>
          <w:rFonts w:ascii="Times New Roman" w:hAnsi="Times New Roman"/>
          <w:sz w:val="24"/>
          <w:szCs w:val="24"/>
        </w:rPr>
      </w:pPr>
      <w:r>
        <w:rPr>
          <w:rFonts w:ascii="Times New Roman" w:hAnsi="Times New Roman"/>
          <w:sz w:val="24"/>
          <w:szCs w:val="24"/>
        </w:rPr>
        <w:t>Date:</w:t>
      </w:r>
    </w:p>
    <w:p w14:paraId="3B47C3F2" w14:textId="77777777" w:rsidR="007F002D" w:rsidRDefault="00000000">
      <w:pPr>
        <w:jc w:val="center"/>
        <w:rPr>
          <w:rFonts w:ascii="Times New Roman" w:hAnsi="Times New Roman"/>
          <w:sz w:val="24"/>
          <w:szCs w:val="24"/>
        </w:rPr>
      </w:pPr>
      <w:r>
        <w:rPr>
          <w:rFonts w:ascii="Times New Roman" w:hAnsi="Times New Roman"/>
          <w:sz w:val="24"/>
          <w:szCs w:val="24"/>
        </w:rPr>
        <w:t xml:space="preserve"> </w:t>
      </w:r>
    </w:p>
    <w:p w14:paraId="4B34E551" w14:textId="77777777" w:rsidR="007F002D" w:rsidRDefault="00000000">
      <w:pPr>
        <w:jc w:val="center"/>
        <w:rPr>
          <w:rFonts w:ascii="Times New Roman" w:hAnsi="Times New Roman"/>
          <w:sz w:val="24"/>
          <w:szCs w:val="24"/>
        </w:rPr>
      </w:pPr>
      <w:r>
        <w:rPr>
          <w:rFonts w:ascii="Times New Roman" w:hAnsi="Times New Roman"/>
          <w:sz w:val="24"/>
          <w:szCs w:val="24"/>
        </w:rPr>
        <w:t>A dissertation submitted in part requirement</w:t>
      </w:r>
    </w:p>
    <w:p w14:paraId="474E3C6D" w14:textId="77777777" w:rsidR="007F002D" w:rsidRDefault="00000000">
      <w:pPr>
        <w:jc w:val="center"/>
        <w:rPr>
          <w:rFonts w:ascii="Times New Roman" w:hAnsi="Times New Roman"/>
          <w:sz w:val="24"/>
          <w:szCs w:val="24"/>
        </w:rPr>
      </w:pPr>
      <w:r>
        <w:rPr>
          <w:rFonts w:ascii="Times New Roman" w:hAnsi="Times New Roman"/>
          <w:sz w:val="24"/>
          <w:szCs w:val="24"/>
        </w:rPr>
        <w:t>For the degree of</w:t>
      </w:r>
    </w:p>
    <w:p w14:paraId="1F70FFEF" w14:textId="77777777" w:rsidR="007F002D" w:rsidRDefault="00000000">
      <w:pPr>
        <w:jc w:val="center"/>
        <w:rPr>
          <w:rFonts w:ascii="Times New Roman" w:hAnsi="Times New Roman"/>
          <w:sz w:val="24"/>
          <w:szCs w:val="24"/>
        </w:rPr>
      </w:pPr>
      <w:proofErr w:type="spellStart"/>
      <w:r>
        <w:rPr>
          <w:rFonts w:ascii="Times New Roman" w:hAnsi="Times New Roman"/>
          <w:sz w:val="24"/>
          <w:szCs w:val="24"/>
        </w:rPr>
        <w:t>Msc</w:t>
      </w:r>
      <w:proofErr w:type="spellEnd"/>
      <w:r>
        <w:rPr>
          <w:rFonts w:ascii="Times New Roman" w:hAnsi="Times New Roman"/>
          <w:sz w:val="24"/>
          <w:szCs w:val="24"/>
        </w:rPr>
        <w:t xml:space="preserve"> Urban spatial science</w:t>
      </w:r>
    </w:p>
    <w:p w14:paraId="4D174199" w14:textId="77777777" w:rsidR="007F002D" w:rsidRDefault="00000000">
      <w:pPr>
        <w:jc w:val="center"/>
        <w:rPr>
          <w:rFonts w:ascii="Times New Roman" w:hAnsi="Times New Roman"/>
          <w:sz w:val="24"/>
          <w:szCs w:val="24"/>
        </w:rPr>
      </w:pPr>
      <w:r>
        <w:rPr>
          <w:rFonts w:ascii="Times New Roman" w:hAnsi="Times New Roman"/>
          <w:sz w:val="24"/>
          <w:szCs w:val="24"/>
        </w:rPr>
        <w:t>Centre for Advanced Spatial Analysis</w:t>
      </w:r>
    </w:p>
    <w:p w14:paraId="103C7941" w14:textId="77777777" w:rsidR="007F002D" w:rsidRDefault="00000000">
      <w:pPr>
        <w:jc w:val="center"/>
        <w:rPr>
          <w:rFonts w:ascii="Times New Roman" w:hAnsi="Times New Roman"/>
          <w:sz w:val="24"/>
          <w:szCs w:val="24"/>
        </w:rPr>
      </w:pPr>
      <w:r>
        <w:rPr>
          <w:rFonts w:ascii="Times New Roman" w:hAnsi="Times New Roman"/>
          <w:sz w:val="24"/>
          <w:szCs w:val="24"/>
        </w:rPr>
        <w:t>University College of London</w:t>
      </w:r>
    </w:p>
    <w:p w14:paraId="7B0470F3" w14:textId="77777777" w:rsidR="007F002D" w:rsidRDefault="00000000">
      <w:pPr>
        <w:jc w:val="center"/>
        <w:rPr>
          <w:rFonts w:ascii="Times New Roman" w:hAnsi="Times New Roman"/>
          <w:sz w:val="24"/>
          <w:szCs w:val="24"/>
        </w:rPr>
      </w:pPr>
      <w:r>
        <w:rPr>
          <w:rFonts w:ascii="Times New Roman" w:hAnsi="Times New Roman"/>
          <w:sz w:val="24"/>
          <w:szCs w:val="24"/>
        </w:rPr>
        <w:t xml:space="preserve"> </w:t>
      </w:r>
    </w:p>
    <w:p w14:paraId="746E1F46" w14:textId="77777777" w:rsidR="007F002D" w:rsidRDefault="00000000">
      <w:pPr>
        <w:jc w:val="center"/>
        <w:rPr>
          <w:rFonts w:ascii="Times New Roman" w:hAnsi="Times New Roman"/>
          <w:sz w:val="24"/>
          <w:szCs w:val="24"/>
        </w:rPr>
      </w:pPr>
      <w:r>
        <w:rPr>
          <w:rFonts w:ascii="Times New Roman" w:hAnsi="Times New Roman"/>
          <w:sz w:val="24"/>
          <w:szCs w:val="24"/>
        </w:rPr>
        <w:t>Module ID:</w:t>
      </w:r>
    </w:p>
    <w:p w14:paraId="3FB2AA27" w14:textId="77777777" w:rsidR="007F002D" w:rsidRDefault="00000000">
      <w:pPr>
        <w:jc w:val="center"/>
        <w:rPr>
          <w:rFonts w:ascii="Times New Roman" w:hAnsi="Times New Roman"/>
          <w:sz w:val="24"/>
          <w:szCs w:val="24"/>
        </w:rPr>
      </w:pPr>
      <w:r>
        <w:rPr>
          <w:rFonts w:ascii="Times New Roman" w:hAnsi="Times New Roman"/>
          <w:sz w:val="24"/>
          <w:szCs w:val="24"/>
        </w:rPr>
        <w:t>Student ID:</w:t>
      </w:r>
    </w:p>
    <w:p w14:paraId="44367F65" w14:textId="77777777" w:rsidR="007F002D" w:rsidRDefault="00000000">
      <w:pPr>
        <w:jc w:val="center"/>
        <w:rPr>
          <w:rFonts w:ascii="Times New Roman" w:hAnsi="Times New Roman"/>
          <w:sz w:val="24"/>
          <w:szCs w:val="24"/>
        </w:rPr>
      </w:pPr>
      <w:r>
        <w:rPr>
          <w:rFonts w:ascii="Times New Roman" w:hAnsi="Times New Roman"/>
          <w:sz w:val="24"/>
          <w:szCs w:val="24"/>
        </w:rPr>
        <w:t>Supervisor:</w:t>
      </w:r>
    </w:p>
    <w:p w14:paraId="79C22EBD" w14:textId="77777777" w:rsidR="007F002D" w:rsidRDefault="00000000">
      <w:pPr>
        <w:jc w:val="center"/>
        <w:rPr>
          <w:rFonts w:ascii="Times New Roman" w:hAnsi="Times New Roman"/>
        </w:rPr>
      </w:pPr>
      <w:r>
        <w:rPr>
          <w:rFonts w:ascii="Times New Roman" w:hAnsi="Times New Roman"/>
          <w:sz w:val="24"/>
          <w:szCs w:val="24"/>
        </w:rPr>
        <w:t>Word count:</w:t>
      </w:r>
    </w:p>
    <w:p w14:paraId="2987FBD4" w14:textId="77777777" w:rsidR="007F002D" w:rsidRDefault="007F002D">
      <w:pPr>
        <w:widowControl/>
        <w:jc w:val="left"/>
        <w:rPr>
          <w:rFonts w:ascii="Times New Roman" w:hAnsi="Times New Roman"/>
          <w:b/>
          <w:bCs/>
          <w:sz w:val="24"/>
          <w:szCs w:val="24"/>
        </w:rPr>
        <w:sectPr w:rsidR="007F002D">
          <w:pgSz w:w="11906" w:h="16838"/>
          <w:pgMar w:top="1440" w:right="1800" w:bottom="1440" w:left="1800" w:header="851" w:footer="992" w:gutter="0"/>
          <w:cols w:space="720"/>
          <w:docGrid w:type="lines" w:linePitch="312"/>
        </w:sectPr>
      </w:pPr>
    </w:p>
    <w:p w14:paraId="60D4AE88" w14:textId="77777777" w:rsidR="007F002D" w:rsidRDefault="00000000">
      <w:pPr>
        <w:jc w:val="left"/>
        <w:rPr>
          <w:rFonts w:ascii="Times New Roman" w:hAnsi="Times New Roman"/>
          <w:b/>
          <w:bCs/>
          <w:sz w:val="24"/>
          <w:szCs w:val="24"/>
        </w:rPr>
      </w:pPr>
      <w:r>
        <w:rPr>
          <w:rFonts w:ascii="Times New Roman" w:hAnsi="Times New Roman"/>
          <w:b/>
          <w:bCs/>
          <w:sz w:val="24"/>
          <w:szCs w:val="24"/>
        </w:rPr>
        <w:lastRenderedPageBreak/>
        <w:t>Contents</w:t>
      </w:r>
    </w:p>
    <w:p w14:paraId="5A38924A" w14:textId="77777777" w:rsidR="007F002D" w:rsidRDefault="00000000">
      <w:pPr>
        <w:jc w:val="left"/>
        <w:rPr>
          <w:rFonts w:ascii="Times New Roman" w:hAnsi="Times New Roman"/>
          <w:b/>
          <w:bCs/>
          <w:sz w:val="24"/>
          <w:szCs w:val="24"/>
        </w:rPr>
      </w:pPr>
      <w:r>
        <w:rPr>
          <w:rFonts w:ascii="Times New Roman" w:hAnsi="Times New Roman"/>
          <w:b/>
          <w:bCs/>
          <w:sz w:val="24"/>
          <w:szCs w:val="24"/>
        </w:rPr>
        <w:t xml:space="preserve"> </w:t>
      </w:r>
    </w:p>
    <w:p w14:paraId="4750F687" w14:textId="77777777" w:rsidR="007F002D" w:rsidRDefault="00000000">
      <w:pPr>
        <w:jc w:val="left"/>
        <w:rPr>
          <w:rFonts w:ascii="Times New Roman" w:hAnsi="Times New Roman"/>
          <w:sz w:val="20"/>
          <w:szCs w:val="20"/>
        </w:rPr>
      </w:pPr>
      <w:r>
        <w:rPr>
          <w:rFonts w:ascii="Times New Roman" w:hAnsi="Times New Roman"/>
          <w:sz w:val="20"/>
          <w:szCs w:val="20"/>
        </w:rPr>
        <w:t>Abstract</w:t>
      </w:r>
    </w:p>
    <w:p w14:paraId="080E6420"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2B23D341" w14:textId="77777777" w:rsidR="007F002D" w:rsidRDefault="00000000">
      <w:pPr>
        <w:jc w:val="left"/>
        <w:rPr>
          <w:rFonts w:ascii="Times New Roman" w:hAnsi="Times New Roman"/>
          <w:sz w:val="20"/>
          <w:szCs w:val="20"/>
        </w:rPr>
      </w:pPr>
      <w:r>
        <w:rPr>
          <w:rFonts w:ascii="Times New Roman" w:hAnsi="Times New Roman"/>
          <w:sz w:val="20"/>
          <w:szCs w:val="20"/>
        </w:rPr>
        <w:t>Declaration</w:t>
      </w:r>
    </w:p>
    <w:p w14:paraId="186C1DDC"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06C25213" w14:textId="77777777" w:rsidR="007F002D" w:rsidRDefault="00000000">
      <w:pPr>
        <w:jc w:val="left"/>
        <w:rPr>
          <w:rFonts w:ascii="Times New Roman" w:hAnsi="Times New Roman"/>
          <w:sz w:val="20"/>
          <w:szCs w:val="20"/>
        </w:rPr>
      </w:pPr>
      <w:r>
        <w:rPr>
          <w:rFonts w:ascii="Times New Roman" w:hAnsi="Times New Roman"/>
          <w:sz w:val="20"/>
          <w:szCs w:val="20"/>
        </w:rPr>
        <w:t>Lists of tables</w:t>
      </w:r>
    </w:p>
    <w:p w14:paraId="67D34B83"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3004CBAA" w14:textId="77777777" w:rsidR="007F002D" w:rsidRDefault="00000000">
      <w:pPr>
        <w:jc w:val="left"/>
        <w:rPr>
          <w:rFonts w:ascii="Times New Roman" w:hAnsi="Times New Roman"/>
          <w:sz w:val="20"/>
          <w:szCs w:val="20"/>
        </w:rPr>
      </w:pPr>
      <w:r>
        <w:rPr>
          <w:rFonts w:ascii="Times New Roman" w:hAnsi="Times New Roman"/>
          <w:sz w:val="20"/>
          <w:szCs w:val="20"/>
        </w:rPr>
        <w:t>Lists of figures</w:t>
      </w:r>
    </w:p>
    <w:p w14:paraId="430601E3"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58834618" w14:textId="77777777" w:rsidR="007F002D" w:rsidRDefault="00000000">
      <w:pPr>
        <w:jc w:val="left"/>
        <w:rPr>
          <w:rFonts w:ascii="Times New Roman" w:hAnsi="Times New Roman"/>
          <w:sz w:val="20"/>
          <w:szCs w:val="20"/>
        </w:rPr>
      </w:pPr>
      <w:r>
        <w:rPr>
          <w:rFonts w:ascii="Times New Roman" w:hAnsi="Times New Roman"/>
          <w:sz w:val="20"/>
          <w:szCs w:val="20"/>
        </w:rPr>
        <w:t>Lists of files</w:t>
      </w:r>
    </w:p>
    <w:p w14:paraId="3F24DE63"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04744360" w14:textId="77777777" w:rsidR="007F002D" w:rsidRDefault="00000000">
      <w:pPr>
        <w:jc w:val="left"/>
        <w:rPr>
          <w:rFonts w:ascii="Times New Roman" w:hAnsi="Times New Roman"/>
          <w:sz w:val="20"/>
          <w:szCs w:val="20"/>
        </w:rPr>
      </w:pPr>
      <w:r>
        <w:rPr>
          <w:rFonts w:ascii="Times New Roman" w:hAnsi="Times New Roman"/>
          <w:sz w:val="20"/>
          <w:szCs w:val="20"/>
        </w:rPr>
        <w:t>Chapter 1: Introduction</w:t>
      </w:r>
    </w:p>
    <w:p w14:paraId="7B497152" w14:textId="77777777" w:rsidR="007F002D" w:rsidRDefault="00000000">
      <w:pPr>
        <w:jc w:val="left"/>
        <w:rPr>
          <w:rFonts w:ascii="Times New Roman" w:hAnsi="Times New Roman"/>
          <w:sz w:val="20"/>
          <w:szCs w:val="20"/>
        </w:rPr>
      </w:pPr>
      <w:r>
        <w:rPr>
          <w:rFonts w:ascii="Times New Roman" w:hAnsi="Times New Roman"/>
          <w:sz w:val="20"/>
          <w:szCs w:val="20"/>
        </w:rPr>
        <w:t>1.1 Background of the Study</w:t>
      </w:r>
    </w:p>
    <w:p w14:paraId="4B8D4083" w14:textId="77777777" w:rsidR="007F002D" w:rsidRDefault="00000000">
      <w:pPr>
        <w:jc w:val="left"/>
        <w:rPr>
          <w:rFonts w:ascii="Times New Roman" w:hAnsi="Times New Roman"/>
          <w:sz w:val="20"/>
          <w:szCs w:val="20"/>
        </w:rPr>
      </w:pPr>
      <w:r>
        <w:rPr>
          <w:rFonts w:ascii="Times New Roman" w:hAnsi="Times New Roman"/>
          <w:sz w:val="20"/>
          <w:szCs w:val="20"/>
        </w:rPr>
        <w:t>1.2 Research Questions</w:t>
      </w:r>
    </w:p>
    <w:p w14:paraId="04F0C6D2" w14:textId="77777777" w:rsidR="007F002D" w:rsidRDefault="00000000">
      <w:pPr>
        <w:jc w:val="left"/>
        <w:rPr>
          <w:rFonts w:ascii="Times New Roman" w:hAnsi="Times New Roman"/>
          <w:sz w:val="20"/>
          <w:szCs w:val="20"/>
        </w:rPr>
      </w:pPr>
      <w:r>
        <w:rPr>
          <w:rFonts w:ascii="Times New Roman" w:hAnsi="Times New Roman"/>
          <w:sz w:val="20"/>
          <w:szCs w:val="20"/>
        </w:rPr>
        <w:t>1.3 Objectives of the Study</w:t>
      </w:r>
    </w:p>
    <w:p w14:paraId="240828FA"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6818CB9F" w14:textId="77777777" w:rsidR="007F002D" w:rsidRDefault="00000000">
      <w:pPr>
        <w:jc w:val="left"/>
        <w:rPr>
          <w:rFonts w:ascii="Times New Roman" w:hAnsi="Times New Roman"/>
          <w:sz w:val="20"/>
          <w:szCs w:val="20"/>
        </w:rPr>
      </w:pPr>
      <w:r>
        <w:rPr>
          <w:rFonts w:ascii="Times New Roman" w:hAnsi="Times New Roman"/>
          <w:sz w:val="20"/>
          <w:szCs w:val="20"/>
        </w:rPr>
        <w:t>Chapter 2: Literature Review</w:t>
      </w:r>
    </w:p>
    <w:p w14:paraId="1A487392" w14:textId="77777777" w:rsidR="007F002D" w:rsidRDefault="00000000">
      <w:pPr>
        <w:jc w:val="left"/>
        <w:rPr>
          <w:rFonts w:ascii="Times New Roman" w:hAnsi="Times New Roman"/>
          <w:sz w:val="20"/>
          <w:szCs w:val="20"/>
        </w:rPr>
      </w:pPr>
      <w:r>
        <w:rPr>
          <w:rFonts w:ascii="Times New Roman" w:hAnsi="Times New Roman"/>
          <w:sz w:val="20"/>
          <w:szCs w:val="20"/>
        </w:rPr>
        <w:t>2.1 Previous Studies Related to Topic</w:t>
      </w:r>
    </w:p>
    <w:p w14:paraId="68867596" w14:textId="77777777" w:rsidR="007F002D" w:rsidRDefault="00000000">
      <w:pPr>
        <w:jc w:val="left"/>
        <w:rPr>
          <w:rFonts w:ascii="Times New Roman" w:hAnsi="Times New Roman"/>
          <w:sz w:val="20"/>
          <w:szCs w:val="20"/>
        </w:rPr>
      </w:pPr>
      <w:r>
        <w:rPr>
          <w:rFonts w:ascii="Times New Roman" w:hAnsi="Times New Roman"/>
          <w:sz w:val="20"/>
          <w:szCs w:val="20"/>
        </w:rPr>
        <w:t>2.2 Identification of Gaps in Existing Research</w:t>
      </w:r>
    </w:p>
    <w:p w14:paraId="0959FBA0" w14:textId="77777777" w:rsidR="007F002D" w:rsidRDefault="00000000">
      <w:pPr>
        <w:jc w:val="left"/>
        <w:rPr>
          <w:rFonts w:ascii="Times New Roman" w:hAnsi="Times New Roman"/>
          <w:sz w:val="20"/>
          <w:szCs w:val="20"/>
        </w:rPr>
      </w:pPr>
      <w:r>
        <w:rPr>
          <w:rFonts w:ascii="Times New Roman" w:hAnsi="Times New Roman"/>
          <w:sz w:val="20"/>
          <w:szCs w:val="20"/>
        </w:rPr>
        <w:t>2.3 Justification for Study</w:t>
      </w:r>
    </w:p>
    <w:p w14:paraId="5C16CD77" w14:textId="77777777" w:rsidR="007F002D" w:rsidRDefault="00000000">
      <w:pPr>
        <w:jc w:val="left"/>
        <w:rPr>
          <w:rFonts w:ascii="Times New Roman" w:hAnsi="Times New Roman"/>
          <w:sz w:val="20"/>
          <w:szCs w:val="20"/>
        </w:rPr>
      </w:pPr>
      <w:r>
        <w:rPr>
          <w:rFonts w:ascii="Times New Roman" w:hAnsi="Times New Roman"/>
          <w:sz w:val="20"/>
          <w:szCs w:val="20"/>
        </w:rPr>
        <w:t>2.4 Conceptual Framework</w:t>
      </w:r>
    </w:p>
    <w:p w14:paraId="71D52BBD"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19FBE5E0" w14:textId="77777777" w:rsidR="007F002D" w:rsidRDefault="00000000">
      <w:pPr>
        <w:jc w:val="left"/>
        <w:rPr>
          <w:rFonts w:ascii="Times New Roman" w:hAnsi="Times New Roman"/>
          <w:sz w:val="20"/>
          <w:szCs w:val="20"/>
        </w:rPr>
      </w:pPr>
      <w:r>
        <w:rPr>
          <w:rFonts w:ascii="Times New Roman" w:hAnsi="Times New Roman"/>
          <w:sz w:val="20"/>
          <w:szCs w:val="20"/>
        </w:rPr>
        <w:t>Chapter 3: Methodology</w:t>
      </w:r>
    </w:p>
    <w:p w14:paraId="6FAE91B9" w14:textId="77777777" w:rsidR="007F002D" w:rsidRDefault="00000000">
      <w:pPr>
        <w:jc w:val="left"/>
        <w:rPr>
          <w:rFonts w:ascii="Times New Roman" w:hAnsi="Times New Roman"/>
          <w:sz w:val="20"/>
          <w:szCs w:val="20"/>
        </w:rPr>
      </w:pPr>
      <w:r>
        <w:rPr>
          <w:rFonts w:ascii="Times New Roman" w:hAnsi="Times New Roman"/>
          <w:sz w:val="20"/>
          <w:szCs w:val="20"/>
        </w:rPr>
        <w:t>3.1 Research Design</w:t>
      </w:r>
    </w:p>
    <w:p w14:paraId="17194DC3" w14:textId="77777777" w:rsidR="007F002D" w:rsidRDefault="00000000">
      <w:pPr>
        <w:jc w:val="left"/>
        <w:rPr>
          <w:rFonts w:ascii="Times New Roman" w:hAnsi="Times New Roman"/>
          <w:sz w:val="20"/>
          <w:szCs w:val="20"/>
        </w:rPr>
      </w:pPr>
      <w:r>
        <w:rPr>
          <w:rFonts w:ascii="Times New Roman" w:hAnsi="Times New Roman"/>
          <w:sz w:val="20"/>
          <w:szCs w:val="20"/>
        </w:rPr>
        <w:t>3.2 Sampling and Sample Size</w:t>
      </w:r>
    </w:p>
    <w:p w14:paraId="40C8E684" w14:textId="77777777" w:rsidR="007F002D" w:rsidRDefault="00000000">
      <w:pPr>
        <w:jc w:val="left"/>
        <w:rPr>
          <w:rFonts w:ascii="Times New Roman" w:hAnsi="Times New Roman"/>
          <w:sz w:val="20"/>
          <w:szCs w:val="20"/>
        </w:rPr>
      </w:pPr>
      <w:r>
        <w:rPr>
          <w:rFonts w:ascii="Times New Roman" w:hAnsi="Times New Roman"/>
          <w:sz w:val="20"/>
          <w:szCs w:val="20"/>
        </w:rPr>
        <w:t>3.3 Data Collection Instruments and Procedures</w:t>
      </w:r>
    </w:p>
    <w:p w14:paraId="76402407" w14:textId="77777777" w:rsidR="007F002D" w:rsidRDefault="00000000">
      <w:pPr>
        <w:jc w:val="left"/>
        <w:rPr>
          <w:rFonts w:ascii="Times New Roman" w:hAnsi="Times New Roman"/>
          <w:sz w:val="20"/>
          <w:szCs w:val="20"/>
        </w:rPr>
      </w:pPr>
      <w:r>
        <w:rPr>
          <w:rFonts w:ascii="Times New Roman" w:hAnsi="Times New Roman"/>
          <w:sz w:val="20"/>
          <w:szCs w:val="20"/>
        </w:rPr>
        <w:t>3.4 Data Analysis Methods</w:t>
      </w:r>
    </w:p>
    <w:p w14:paraId="15B304BA"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0FC90181" w14:textId="77777777" w:rsidR="007F002D" w:rsidRDefault="00000000">
      <w:pPr>
        <w:jc w:val="left"/>
        <w:rPr>
          <w:rFonts w:ascii="Times New Roman" w:hAnsi="Times New Roman"/>
          <w:sz w:val="20"/>
          <w:szCs w:val="20"/>
        </w:rPr>
      </w:pPr>
      <w:r>
        <w:rPr>
          <w:rFonts w:ascii="Times New Roman" w:hAnsi="Times New Roman"/>
          <w:sz w:val="20"/>
          <w:szCs w:val="20"/>
        </w:rPr>
        <w:t>Chapter 4: Results and Discussion</w:t>
      </w:r>
    </w:p>
    <w:p w14:paraId="2D4B729A" w14:textId="77777777" w:rsidR="007F002D" w:rsidRDefault="00000000">
      <w:pPr>
        <w:jc w:val="left"/>
        <w:rPr>
          <w:rFonts w:ascii="Times New Roman" w:hAnsi="Times New Roman"/>
          <w:sz w:val="20"/>
          <w:szCs w:val="20"/>
        </w:rPr>
      </w:pPr>
      <w:r>
        <w:rPr>
          <w:rFonts w:ascii="Times New Roman" w:hAnsi="Times New Roman"/>
          <w:sz w:val="20"/>
          <w:szCs w:val="20"/>
        </w:rPr>
        <w:t>4.1 Presentation of Data</w:t>
      </w:r>
    </w:p>
    <w:p w14:paraId="42785563" w14:textId="77777777" w:rsidR="007F002D" w:rsidRDefault="00000000">
      <w:pPr>
        <w:jc w:val="left"/>
        <w:rPr>
          <w:rFonts w:ascii="Times New Roman" w:hAnsi="Times New Roman"/>
          <w:sz w:val="20"/>
          <w:szCs w:val="20"/>
        </w:rPr>
      </w:pPr>
      <w:r>
        <w:rPr>
          <w:rFonts w:ascii="Times New Roman" w:hAnsi="Times New Roman"/>
          <w:sz w:val="20"/>
          <w:szCs w:val="20"/>
        </w:rPr>
        <w:t>4.2 Analysis of Data</w:t>
      </w:r>
    </w:p>
    <w:p w14:paraId="1D708FD5" w14:textId="77777777" w:rsidR="007F002D" w:rsidRDefault="00000000">
      <w:pPr>
        <w:jc w:val="left"/>
        <w:rPr>
          <w:rFonts w:ascii="Times New Roman" w:hAnsi="Times New Roman"/>
          <w:sz w:val="20"/>
          <w:szCs w:val="20"/>
        </w:rPr>
      </w:pPr>
      <w:r>
        <w:rPr>
          <w:rFonts w:ascii="Times New Roman" w:hAnsi="Times New Roman"/>
          <w:sz w:val="20"/>
          <w:szCs w:val="20"/>
        </w:rPr>
        <w:t>4.3 Interpretation of Findings</w:t>
      </w:r>
    </w:p>
    <w:p w14:paraId="024AA231"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043CF40B" w14:textId="77777777" w:rsidR="007F002D" w:rsidRDefault="00000000">
      <w:pPr>
        <w:jc w:val="left"/>
        <w:rPr>
          <w:rFonts w:ascii="Times New Roman" w:hAnsi="Times New Roman"/>
          <w:sz w:val="20"/>
          <w:szCs w:val="20"/>
        </w:rPr>
      </w:pPr>
      <w:r>
        <w:rPr>
          <w:rFonts w:ascii="Times New Roman" w:hAnsi="Times New Roman"/>
          <w:sz w:val="20"/>
          <w:szCs w:val="20"/>
        </w:rPr>
        <w:t>Chapter 5: Conclusion</w:t>
      </w:r>
    </w:p>
    <w:p w14:paraId="316AECFE" w14:textId="77777777" w:rsidR="007F002D" w:rsidRDefault="00000000">
      <w:pPr>
        <w:jc w:val="left"/>
        <w:rPr>
          <w:rFonts w:ascii="Times New Roman" w:hAnsi="Times New Roman"/>
          <w:sz w:val="20"/>
          <w:szCs w:val="20"/>
        </w:rPr>
      </w:pPr>
      <w:r>
        <w:rPr>
          <w:rFonts w:ascii="Times New Roman" w:hAnsi="Times New Roman"/>
          <w:sz w:val="20"/>
          <w:szCs w:val="20"/>
        </w:rPr>
        <w:t>5.1 Summary of Findings</w:t>
      </w:r>
    </w:p>
    <w:p w14:paraId="6E129012" w14:textId="77777777" w:rsidR="007F002D" w:rsidRDefault="00000000">
      <w:pPr>
        <w:jc w:val="left"/>
        <w:rPr>
          <w:rFonts w:ascii="Times New Roman" w:hAnsi="Times New Roman"/>
          <w:sz w:val="20"/>
          <w:szCs w:val="20"/>
        </w:rPr>
      </w:pPr>
      <w:r>
        <w:rPr>
          <w:rFonts w:ascii="Times New Roman" w:hAnsi="Times New Roman"/>
          <w:sz w:val="20"/>
          <w:szCs w:val="20"/>
        </w:rPr>
        <w:t>5.2 Relationship to Existing Literature</w:t>
      </w:r>
    </w:p>
    <w:p w14:paraId="592E0241" w14:textId="77777777" w:rsidR="007F002D" w:rsidRDefault="00000000">
      <w:pPr>
        <w:jc w:val="left"/>
        <w:rPr>
          <w:rFonts w:ascii="Times New Roman" w:hAnsi="Times New Roman"/>
          <w:sz w:val="20"/>
          <w:szCs w:val="20"/>
        </w:rPr>
      </w:pPr>
      <w:r>
        <w:rPr>
          <w:rFonts w:ascii="Times New Roman" w:hAnsi="Times New Roman"/>
          <w:sz w:val="20"/>
          <w:szCs w:val="20"/>
        </w:rPr>
        <w:t>5.3 Implications</w:t>
      </w:r>
    </w:p>
    <w:p w14:paraId="551955A6" w14:textId="77777777" w:rsidR="007F002D" w:rsidRDefault="00000000">
      <w:pPr>
        <w:jc w:val="left"/>
        <w:rPr>
          <w:rFonts w:ascii="Times New Roman" w:hAnsi="Times New Roman"/>
          <w:sz w:val="20"/>
          <w:szCs w:val="20"/>
        </w:rPr>
      </w:pPr>
      <w:r>
        <w:rPr>
          <w:rFonts w:ascii="Times New Roman" w:hAnsi="Times New Roman"/>
          <w:sz w:val="20"/>
          <w:szCs w:val="20"/>
        </w:rPr>
        <w:t>5.4 Recommendations for Future Research</w:t>
      </w:r>
    </w:p>
    <w:p w14:paraId="47F79992"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00CB4ED5" w14:textId="77777777" w:rsidR="007F002D" w:rsidRDefault="00000000">
      <w:pPr>
        <w:jc w:val="left"/>
        <w:rPr>
          <w:rFonts w:ascii="Times New Roman" w:hAnsi="Times New Roman"/>
          <w:sz w:val="20"/>
          <w:szCs w:val="20"/>
        </w:rPr>
      </w:pPr>
      <w:r>
        <w:rPr>
          <w:rFonts w:ascii="Times New Roman" w:hAnsi="Times New Roman"/>
          <w:sz w:val="20"/>
          <w:szCs w:val="20"/>
        </w:rPr>
        <w:t>Bibliography</w:t>
      </w:r>
    </w:p>
    <w:p w14:paraId="129BFE39"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05749712"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64D43BA8"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3D01815F" w14:textId="77777777" w:rsidR="007F002D" w:rsidRDefault="00000000">
      <w:pPr>
        <w:jc w:val="left"/>
        <w:rPr>
          <w:rFonts w:ascii="Times New Roman" w:hAnsi="Times New Roman"/>
          <w:sz w:val="28"/>
          <w:szCs w:val="28"/>
        </w:rPr>
      </w:pPr>
      <w:r>
        <w:rPr>
          <w:rFonts w:ascii="Times New Roman" w:hAnsi="Times New Roman"/>
          <w:sz w:val="28"/>
          <w:szCs w:val="28"/>
        </w:rPr>
        <w:lastRenderedPageBreak/>
        <w:t xml:space="preserve">Abstract </w:t>
      </w:r>
    </w:p>
    <w:p w14:paraId="7DCCF9DE"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3B9AAA1E"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377D0D1A"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536C6DDE"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01BFCC2C"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36086464"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7B0010D7"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4C930802"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3FA710F7"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07429E37"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21BC463A"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4EDED2EC"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554E75E2"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3E0D4A40" w14:textId="77777777" w:rsidR="007F002D" w:rsidRDefault="007F002D">
      <w:pPr>
        <w:jc w:val="left"/>
        <w:rPr>
          <w:rFonts w:ascii="Times New Roman" w:hAnsi="Times New Roman"/>
          <w:sz w:val="28"/>
          <w:szCs w:val="28"/>
        </w:rPr>
      </w:pPr>
    </w:p>
    <w:p w14:paraId="1EE6495A" w14:textId="77777777" w:rsidR="007F002D" w:rsidRDefault="007F002D">
      <w:pPr>
        <w:jc w:val="left"/>
        <w:rPr>
          <w:ins w:id="0" w:author="Zhu, Jiabo" w:date="2023-07-16T20:13:00Z"/>
          <w:rFonts w:ascii="Times New Roman" w:hAnsi="Times New Roman"/>
          <w:sz w:val="28"/>
          <w:szCs w:val="28"/>
        </w:rPr>
      </w:pPr>
    </w:p>
    <w:p w14:paraId="0398BBD8" w14:textId="77777777" w:rsidR="007F002D" w:rsidRDefault="007F002D">
      <w:pPr>
        <w:jc w:val="left"/>
        <w:rPr>
          <w:ins w:id="1" w:author="Zhu, Jiabo" w:date="2023-07-16T20:13:00Z"/>
          <w:rFonts w:ascii="Times New Roman" w:hAnsi="Times New Roman"/>
          <w:sz w:val="28"/>
          <w:szCs w:val="28"/>
        </w:rPr>
      </w:pPr>
    </w:p>
    <w:p w14:paraId="156AFF26" w14:textId="77777777" w:rsidR="007F002D" w:rsidRDefault="007F002D">
      <w:pPr>
        <w:jc w:val="left"/>
        <w:rPr>
          <w:ins w:id="2" w:author="Zhu, Jiabo" w:date="2023-07-16T20:13:00Z"/>
          <w:rFonts w:ascii="Times New Roman" w:hAnsi="Times New Roman"/>
          <w:sz w:val="28"/>
          <w:szCs w:val="28"/>
        </w:rPr>
      </w:pPr>
    </w:p>
    <w:p w14:paraId="44CB18B1" w14:textId="77777777" w:rsidR="007F002D" w:rsidRDefault="007F002D">
      <w:pPr>
        <w:jc w:val="left"/>
        <w:rPr>
          <w:ins w:id="3" w:author="Zhu, Jiabo" w:date="2023-07-16T20:13:00Z"/>
          <w:rFonts w:ascii="Times New Roman" w:hAnsi="Times New Roman"/>
          <w:sz w:val="28"/>
          <w:szCs w:val="28"/>
        </w:rPr>
      </w:pPr>
    </w:p>
    <w:p w14:paraId="3E7F0782" w14:textId="77777777" w:rsidR="007F002D" w:rsidRDefault="007F002D">
      <w:pPr>
        <w:jc w:val="left"/>
        <w:rPr>
          <w:ins w:id="4" w:author="Zhu, Jiabo" w:date="2023-07-16T20:13:00Z"/>
          <w:rFonts w:ascii="Times New Roman" w:hAnsi="Times New Roman"/>
          <w:sz w:val="28"/>
          <w:szCs w:val="28"/>
        </w:rPr>
      </w:pPr>
    </w:p>
    <w:p w14:paraId="2A4FCB76" w14:textId="77777777" w:rsidR="007F002D" w:rsidRDefault="007F002D">
      <w:pPr>
        <w:jc w:val="left"/>
        <w:rPr>
          <w:ins w:id="5" w:author="Zhu, Jiabo" w:date="2023-07-16T20:13:00Z"/>
          <w:rFonts w:ascii="Times New Roman" w:hAnsi="Times New Roman"/>
          <w:sz w:val="28"/>
          <w:szCs w:val="28"/>
        </w:rPr>
      </w:pPr>
    </w:p>
    <w:p w14:paraId="523D4169" w14:textId="77777777" w:rsidR="007F002D" w:rsidRDefault="007F002D">
      <w:pPr>
        <w:jc w:val="left"/>
        <w:rPr>
          <w:ins w:id="6" w:author="Zhu, Jiabo" w:date="2023-07-16T20:13:00Z"/>
          <w:rFonts w:ascii="Times New Roman" w:hAnsi="Times New Roman"/>
          <w:sz w:val="28"/>
          <w:szCs w:val="28"/>
        </w:rPr>
      </w:pPr>
    </w:p>
    <w:p w14:paraId="1303474B" w14:textId="77777777" w:rsidR="007F002D" w:rsidRDefault="00000000">
      <w:pPr>
        <w:jc w:val="left"/>
        <w:rPr>
          <w:rFonts w:ascii="Times New Roman" w:hAnsi="Times New Roman"/>
          <w:sz w:val="28"/>
          <w:szCs w:val="28"/>
        </w:rPr>
      </w:pPr>
      <w:r>
        <w:rPr>
          <w:rFonts w:ascii="Times New Roman" w:hAnsi="Times New Roman"/>
          <w:sz w:val="28"/>
          <w:szCs w:val="28"/>
        </w:rPr>
        <w:lastRenderedPageBreak/>
        <w:t>Declaration</w:t>
      </w:r>
    </w:p>
    <w:p w14:paraId="7FD2BC2B"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5289B91A"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088F017A"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71384F6D"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184C0BF3"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38732CCA"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358A0E1C"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0C4C2204"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5FC19EC3"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21F4783B"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3AB53DA9"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560B4825"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09DBA5C9"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4A73CA8A"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572DE4A7"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16A9B050"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06DDB825"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02EE1712"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02F7C6CA"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7691DE2B"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5504FD98" w14:textId="77777777" w:rsidR="007F002D" w:rsidRDefault="00000000">
      <w:pPr>
        <w:jc w:val="left"/>
        <w:rPr>
          <w:rFonts w:ascii="Times New Roman" w:hAnsi="Times New Roman"/>
          <w:sz w:val="28"/>
          <w:szCs w:val="28"/>
        </w:rPr>
      </w:pPr>
      <w:r>
        <w:rPr>
          <w:rFonts w:ascii="Times New Roman" w:hAnsi="Times New Roman"/>
          <w:sz w:val="28"/>
          <w:szCs w:val="28"/>
        </w:rPr>
        <w:t xml:space="preserve"> </w:t>
      </w:r>
    </w:p>
    <w:p w14:paraId="3B818AA8" w14:textId="77777777" w:rsidR="007F002D" w:rsidRDefault="00000000">
      <w:pPr>
        <w:jc w:val="left"/>
        <w:rPr>
          <w:rFonts w:ascii="Times New Roman" w:hAnsi="Times New Roman"/>
          <w:sz w:val="28"/>
          <w:szCs w:val="28"/>
        </w:rPr>
      </w:pPr>
      <w:r>
        <w:rPr>
          <w:rFonts w:ascii="Times New Roman" w:hAnsi="Times New Roman"/>
          <w:sz w:val="28"/>
          <w:szCs w:val="28"/>
        </w:rPr>
        <w:lastRenderedPageBreak/>
        <w:t>Lists of tables</w:t>
      </w:r>
    </w:p>
    <w:p w14:paraId="6FDB54C6" w14:textId="6300EDA4" w:rsidR="007F002D" w:rsidRDefault="007F002D">
      <w:pPr>
        <w:jc w:val="left"/>
        <w:rPr>
          <w:rFonts w:ascii="Times New Roman" w:hAnsi="Times New Roman"/>
          <w:sz w:val="20"/>
          <w:szCs w:val="20"/>
        </w:rPr>
      </w:pPr>
    </w:p>
    <w:p w14:paraId="4C502797" w14:textId="77777777" w:rsidR="007F002D" w:rsidRDefault="00000000">
      <w:pPr>
        <w:jc w:val="left"/>
        <w:rPr>
          <w:rFonts w:ascii="Times New Roman" w:hAnsi="Times New Roman"/>
          <w:sz w:val="28"/>
          <w:szCs w:val="28"/>
        </w:rPr>
      </w:pPr>
      <w:r>
        <w:rPr>
          <w:rFonts w:ascii="Times New Roman" w:hAnsi="Times New Roman"/>
          <w:sz w:val="28"/>
          <w:szCs w:val="28"/>
        </w:rPr>
        <w:t>Lists of figures</w:t>
      </w:r>
    </w:p>
    <w:p w14:paraId="3A0BA8D8" w14:textId="77777777" w:rsidR="007F002D" w:rsidRDefault="00000000">
      <w:pPr>
        <w:jc w:val="left"/>
        <w:rPr>
          <w:rFonts w:ascii="Times New Roman" w:hAnsi="Times New Roman"/>
          <w:sz w:val="20"/>
          <w:szCs w:val="20"/>
        </w:rPr>
      </w:pPr>
      <w:r>
        <w:rPr>
          <w:rFonts w:ascii="Times New Roman" w:hAnsi="Times New Roman"/>
          <w:sz w:val="20"/>
          <w:szCs w:val="20"/>
        </w:rPr>
        <w:t>figure1: London average Land Surface Temperature (2016-2020)</w:t>
      </w:r>
    </w:p>
    <w:p w14:paraId="6C5929E7" w14:textId="77777777" w:rsidR="007F002D" w:rsidRDefault="00000000">
      <w:pPr>
        <w:jc w:val="left"/>
        <w:rPr>
          <w:rFonts w:ascii="Times New Roman" w:hAnsi="Times New Roman"/>
          <w:sz w:val="20"/>
          <w:szCs w:val="20"/>
        </w:rPr>
      </w:pPr>
      <w:r>
        <w:rPr>
          <w:rFonts w:ascii="Times New Roman" w:hAnsi="Times New Roman"/>
          <w:sz w:val="20"/>
          <w:szCs w:val="20"/>
        </w:rPr>
        <w:t>figure2: London standard deviation of the average Land Surface Temperature (LST) (2016-2020)</w:t>
      </w:r>
    </w:p>
    <w:p w14:paraId="33A96F0A" w14:textId="77777777" w:rsidR="007F002D" w:rsidRDefault="00000000">
      <w:pPr>
        <w:jc w:val="left"/>
        <w:rPr>
          <w:rFonts w:ascii="Times New Roman" w:hAnsi="Times New Roman"/>
          <w:sz w:val="20"/>
          <w:szCs w:val="20"/>
        </w:rPr>
      </w:pPr>
      <w:r>
        <w:rPr>
          <w:rFonts w:ascii="Times New Roman" w:hAnsi="Times New Roman"/>
          <w:sz w:val="20"/>
          <w:szCs w:val="20"/>
        </w:rPr>
        <w:t xml:space="preserve">figure3: </w:t>
      </w:r>
      <w:r>
        <w:rPr>
          <w:rFonts w:ascii="Times New Roman" w:hAnsi="Times New Roman" w:hint="eastAsia"/>
          <w:sz w:val="20"/>
          <w:szCs w:val="20"/>
        </w:rPr>
        <w:t>Land</w:t>
      </w:r>
      <w:r>
        <w:rPr>
          <w:rFonts w:ascii="Times New Roman" w:hAnsi="Times New Roman"/>
          <w:sz w:val="20"/>
          <w:szCs w:val="20"/>
        </w:rPr>
        <w:t xml:space="preserve"> </w:t>
      </w:r>
      <w:r>
        <w:rPr>
          <w:rFonts w:ascii="Times New Roman" w:hAnsi="Times New Roman" w:hint="eastAsia"/>
          <w:sz w:val="20"/>
          <w:szCs w:val="20"/>
        </w:rPr>
        <w:t>s</w:t>
      </w:r>
      <w:r>
        <w:rPr>
          <w:rFonts w:ascii="Times New Roman" w:hAnsi="Times New Roman"/>
          <w:sz w:val="20"/>
          <w:szCs w:val="20"/>
        </w:rPr>
        <w:t>urface temperature map of the study area (2016-2020)</w:t>
      </w:r>
    </w:p>
    <w:p w14:paraId="0615B0AC" w14:textId="77777777" w:rsidR="007F002D" w:rsidRDefault="00000000">
      <w:pPr>
        <w:jc w:val="left"/>
        <w:rPr>
          <w:rFonts w:ascii="Times New Roman" w:hAnsi="Times New Roman"/>
          <w:sz w:val="20"/>
          <w:szCs w:val="20"/>
        </w:rPr>
      </w:pPr>
      <w:r>
        <w:rPr>
          <w:rFonts w:ascii="Times New Roman" w:hAnsi="Times New Roman"/>
          <w:sz w:val="20"/>
          <w:szCs w:val="20"/>
        </w:rPr>
        <w:t>figure4:</w:t>
      </w:r>
    </w:p>
    <w:p w14:paraId="09276864" w14:textId="77777777" w:rsidR="007F002D" w:rsidRDefault="00000000">
      <w:pPr>
        <w:jc w:val="left"/>
        <w:rPr>
          <w:rFonts w:ascii="Times New Roman" w:hAnsi="Times New Roman"/>
          <w:sz w:val="20"/>
          <w:szCs w:val="20"/>
        </w:rPr>
      </w:pPr>
      <w:r>
        <w:rPr>
          <w:rFonts w:ascii="Times New Roman" w:hAnsi="Times New Roman"/>
          <w:sz w:val="20"/>
          <w:szCs w:val="20"/>
        </w:rPr>
        <w:t>figure5:</w:t>
      </w:r>
    </w:p>
    <w:p w14:paraId="47DC76C1" w14:textId="77777777" w:rsidR="007F002D" w:rsidRDefault="00000000">
      <w:pPr>
        <w:jc w:val="left"/>
        <w:rPr>
          <w:rFonts w:ascii="Times New Roman" w:hAnsi="Times New Roman"/>
          <w:sz w:val="20"/>
          <w:szCs w:val="20"/>
        </w:rPr>
      </w:pPr>
      <w:r>
        <w:rPr>
          <w:rFonts w:ascii="Times New Roman" w:hAnsi="Times New Roman"/>
          <w:sz w:val="20"/>
          <w:szCs w:val="20"/>
        </w:rPr>
        <w:t>figure6:</w:t>
      </w:r>
    </w:p>
    <w:p w14:paraId="6FC4AD51"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p w14:paraId="6739E925" w14:textId="0760AF91" w:rsidR="007F002D" w:rsidRDefault="00000000">
      <w:pPr>
        <w:jc w:val="left"/>
        <w:rPr>
          <w:rFonts w:ascii="Times New Roman" w:hAnsi="Times New Roman"/>
          <w:sz w:val="28"/>
          <w:szCs w:val="28"/>
        </w:rPr>
      </w:pPr>
      <w:r>
        <w:rPr>
          <w:rFonts w:ascii="Times New Roman" w:hAnsi="Times New Roman"/>
          <w:sz w:val="28"/>
          <w:szCs w:val="28"/>
        </w:rPr>
        <w:t>Lists of files</w:t>
      </w:r>
    </w:p>
    <w:p w14:paraId="008AEF9D" w14:textId="5A4EE439" w:rsidR="00C90B7A" w:rsidRDefault="00C90B7A">
      <w:pPr>
        <w:jc w:val="left"/>
        <w:rPr>
          <w:rFonts w:ascii="Times New Roman" w:hAnsi="Times New Roman"/>
          <w:sz w:val="20"/>
          <w:szCs w:val="20"/>
        </w:rPr>
      </w:pPr>
      <w:hyperlink r:id="rId5" w:history="1">
        <w:r w:rsidRPr="00C90B7A">
          <w:rPr>
            <w:rStyle w:val="a8"/>
            <w:rFonts w:ascii="Times New Roman" w:hAnsi="Times New Roman"/>
            <w:sz w:val="20"/>
            <w:szCs w:val="20"/>
          </w:rPr>
          <w:t>https://github.com/jiabo0828/Anna_Thesis_semantic</w:t>
        </w:r>
      </w:hyperlink>
    </w:p>
    <w:p w14:paraId="1F9645D0" w14:textId="77777777" w:rsidR="00C90B7A" w:rsidRPr="00C90B7A" w:rsidRDefault="00C90B7A">
      <w:pPr>
        <w:jc w:val="left"/>
        <w:rPr>
          <w:rFonts w:ascii="Times New Roman" w:hAnsi="Times New Roman" w:hint="eastAsia"/>
          <w:sz w:val="20"/>
          <w:szCs w:val="20"/>
        </w:rPr>
      </w:pPr>
    </w:p>
    <w:tbl>
      <w:tblPr>
        <w:tblStyle w:val="a7"/>
        <w:tblW w:w="0" w:type="auto"/>
        <w:tblLayout w:type="fixed"/>
        <w:tblLook w:val="04A0" w:firstRow="1" w:lastRow="0" w:firstColumn="1" w:lastColumn="0" w:noHBand="0" w:noVBand="1"/>
      </w:tblPr>
      <w:tblGrid>
        <w:gridCol w:w="295"/>
        <w:gridCol w:w="1419"/>
        <w:gridCol w:w="6808"/>
      </w:tblGrid>
      <w:tr w:rsidR="007F002D" w14:paraId="7FE1E966" w14:textId="77777777">
        <w:tc>
          <w:tcPr>
            <w:tcW w:w="295" w:type="dxa"/>
            <w:vMerge w:val="restart"/>
            <w:tcBorders>
              <w:top w:val="single" w:sz="4" w:space="0" w:color="auto"/>
              <w:left w:val="single" w:sz="4" w:space="0" w:color="auto"/>
              <w:bottom w:val="single" w:sz="4" w:space="0" w:color="auto"/>
              <w:right w:val="single" w:sz="4" w:space="0" w:color="auto"/>
            </w:tcBorders>
            <w:shd w:val="clear" w:color="auto" w:fill="E7E6E6"/>
          </w:tcPr>
          <w:p w14:paraId="33B21FDC"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1</w:t>
            </w:r>
          </w:p>
        </w:tc>
        <w:tc>
          <w:tcPr>
            <w:tcW w:w="1419" w:type="dxa"/>
            <w:tcBorders>
              <w:top w:val="single" w:sz="4" w:space="0" w:color="auto"/>
              <w:left w:val="single" w:sz="4" w:space="0" w:color="auto"/>
              <w:bottom w:val="single" w:sz="4" w:space="0" w:color="auto"/>
              <w:right w:val="single" w:sz="4" w:space="0" w:color="auto"/>
            </w:tcBorders>
          </w:tcPr>
          <w:p w14:paraId="537D1895"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0124E7EC" w14:textId="77777777" w:rsidR="007F002D" w:rsidRDefault="00000000">
            <w:pPr>
              <w:jc w:val="left"/>
              <w:rPr>
                <w:rFonts w:ascii="Times New Roman" w:hAnsi="Times New Roman"/>
                <w:kern w:val="0"/>
                <w:sz w:val="20"/>
                <w:szCs w:val="20"/>
              </w:rPr>
            </w:pPr>
            <w:proofErr w:type="spellStart"/>
            <w:r>
              <w:rPr>
                <w:rFonts w:ascii="Times New Roman" w:hAnsi="Times New Roman"/>
                <w:kern w:val="0"/>
                <w:sz w:val="20"/>
                <w:szCs w:val="20"/>
              </w:rPr>
              <w:t>avgLST_London_UrbanAtlas.gpkg</w:t>
            </w:r>
            <w:proofErr w:type="spellEnd"/>
          </w:p>
        </w:tc>
      </w:tr>
      <w:tr w:rsidR="007F002D" w14:paraId="6AFBE437" w14:textId="77777777">
        <w:tc>
          <w:tcPr>
            <w:tcW w:w="295" w:type="dxa"/>
            <w:vMerge/>
            <w:tcBorders>
              <w:top w:val="single" w:sz="4" w:space="0" w:color="auto"/>
              <w:left w:val="single" w:sz="4" w:space="0" w:color="auto"/>
              <w:bottom w:val="single" w:sz="4" w:space="0" w:color="auto"/>
              <w:right w:val="single" w:sz="4" w:space="0" w:color="auto"/>
            </w:tcBorders>
            <w:vAlign w:val="center"/>
          </w:tcPr>
          <w:p w14:paraId="18C3F5C1" w14:textId="77777777" w:rsidR="007F002D" w:rsidRDefault="007F002D">
            <w:pPr>
              <w:rPr>
                <w:rFonts w:ascii="Times New Roman" w:hAnsi="Times New Roman"/>
                <w:b/>
                <w:bCs/>
                <w:sz w:val="20"/>
                <w:szCs w:val="20"/>
              </w:rPr>
            </w:pPr>
          </w:p>
        </w:tc>
        <w:tc>
          <w:tcPr>
            <w:tcW w:w="1419" w:type="dxa"/>
            <w:tcBorders>
              <w:top w:val="single" w:sz="4" w:space="0" w:color="auto"/>
              <w:left w:val="single" w:sz="4" w:space="0" w:color="auto"/>
              <w:bottom w:val="single" w:sz="4" w:space="0" w:color="auto"/>
              <w:right w:val="single" w:sz="4" w:space="0" w:color="auto"/>
            </w:tcBorders>
          </w:tcPr>
          <w:p w14:paraId="30B7AA55"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110E41B8" w14:textId="77777777" w:rsidR="007F002D" w:rsidRDefault="00000000">
            <w:pPr>
              <w:jc w:val="left"/>
              <w:rPr>
                <w:rFonts w:ascii="Times New Roman" w:hAnsi="Times New Roman"/>
                <w:strike/>
                <w:kern w:val="0"/>
                <w:sz w:val="20"/>
                <w:szCs w:val="20"/>
              </w:rPr>
            </w:pPr>
            <w:proofErr w:type="spellStart"/>
            <w:r>
              <w:rPr>
                <w:rFonts w:ascii="Times New Roman" w:hAnsi="Times New Roman"/>
                <w:kern w:val="0"/>
                <w:sz w:val="20"/>
                <w:szCs w:val="20"/>
              </w:rPr>
              <w:t>Geopackage</w:t>
            </w:r>
            <w:proofErr w:type="spellEnd"/>
            <w:r>
              <w:rPr>
                <w:rFonts w:ascii="Times New Roman" w:hAnsi="Times New Roman"/>
                <w:kern w:val="0"/>
                <w:sz w:val="20"/>
                <w:szCs w:val="20"/>
              </w:rPr>
              <w:t>(polygons)</w:t>
            </w:r>
          </w:p>
        </w:tc>
      </w:tr>
      <w:tr w:rsidR="007F002D" w14:paraId="0AF38BD9" w14:textId="77777777">
        <w:trPr>
          <w:trHeight w:val="959"/>
        </w:trPr>
        <w:tc>
          <w:tcPr>
            <w:tcW w:w="295" w:type="dxa"/>
            <w:vMerge/>
            <w:tcBorders>
              <w:top w:val="single" w:sz="4" w:space="0" w:color="auto"/>
              <w:left w:val="single" w:sz="4" w:space="0" w:color="auto"/>
              <w:bottom w:val="single" w:sz="4" w:space="0" w:color="auto"/>
              <w:right w:val="single" w:sz="4" w:space="0" w:color="auto"/>
            </w:tcBorders>
            <w:vAlign w:val="center"/>
          </w:tcPr>
          <w:p w14:paraId="5C6F10E8" w14:textId="77777777" w:rsidR="007F002D" w:rsidRDefault="007F002D">
            <w:pPr>
              <w:rPr>
                <w:rFonts w:ascii="Times New Roman" w:hAnsi="Times New Roman"/>
                <w:b/>
                <w:bCs/>
                <w:sz w:val="20"/>
                <w:szCs w:val="20"/>
              </w:rPr>
            </w:pPr>
          </w:p>
        </w:tc>
        <w:tc>
          <w:tcPr>
            <w:tcW w:w="1419" w:type="dxa"/>
            <w:tcBorders>
              <w:top w:val="single" w:sz="4" w:space="0" w:color="auto"/>
              <w:left w:val="single" w:sz="4" w:space="0" w:color="auto"/>
              <w:bottom w:val="single" w:sz="4" w:space="0" w:color="auto"/>
              <w:right w:val="single" w:sz="4" w:space="0" w:color="auto"/>
            </w:tcBorders>
          </w:tcPr>
          <w:p w14:paraId="2BE88919"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12E03E61"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The Urban Atlas polygons corresponding to the London core</w:t>
            </w:r>
          </w:p>
          <w:p w14:paraId="3FC5CEDA"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area. Their attributes have been updated with the derived LST data (in</w:t>
            </w:r>
          </w:p>
          <w:p w14:paraId="229D6334"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°C).</w:t>
            </w:r>
          </w:p>
        </w:tc>
      </w:tr>
      <w:tr w:rsidR="007F002D" w14:paraId="748C5523" w14:textId="77777777">
        <w:tc>
          <w:tcPr>
            <w:tcW w:w="295" w:type="dxa"/>
            <w:vMerge/>
            <w:tcBorders>
              <w:top w:val="single" w:sz="4" w:space="0" w:color="auto"/>
              <w:left w:val="single" w:sz="4" w:space="0" w:color="auto"/>
              <w:bottom w:val="single" w:sz="4" w:space="0" w:color="auto"/>
              <w:right w:val="single" w:sz="4" w:space="0" w:color="auto"/>
            </w:tcBorders>
            <w:vAlign w:val="center"/>
          </w:tcPr>
          <w:p w14:paraId="3C48C206" w14:textId="77777777" w:rsidR="007F002D" w:rsidRDefault="007F002D">
            <w:pPr>
              <w:rPr>
                <w:rFonts w:ascii="Times New Roman" w:hAnsi="Times New Roman"/>
                <w:b/>
                <w:bCs/>
                <w:sz w:val="20"/>
                <w:szCs w:val="20"/>
              </w:rPr>
            </w:pPr>
          </w:p>
        </w:tc>
        <w:tc>
          <w:tcPr>
            <w:tcW w:w="1419" w:type="dxa"/>
            <w:tcBorders>
              <w:top w:val="single" w:sz="4" w:space="0" w:color="auto"/>
              <w:left w:val="single" w:sz="4" w:space="0" w:color="auto"/>
              <w:bottom w:val="single" w:sz="4" w:space="0" w:color="auto"/>
              <w:right w:val="single" w:sz="4" w:space="0" w:color="auto"/>
            </w:tcBorders>
          </w:tcPr>
          <w:p w14:paraId="4E4830E0"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 xml:space="preserve">Map </w:t>
            </w:r>
            <w:proofErr w:type="spellStart"/>
            <w:r>
              <w:rPr>
                <w:rFonts w:ascii="Times New Roman" w:hAnsi="Times New Roman"/>
                <w:b/>
                <w:bCs/>
                <w:kern w:val="0"/>
                <w:sz w:val="20"/>
                <w:szCs w:val="20"/>
              </w:rPr>
              <w:t>proj</w:t>
            </w:r>
            <w:proofErr w:type="spellEnd"/>
            <w:r>
              <w:rPr>
                <w:rFonts w:ascii="Times New Roman" w:hAnsi="Times New Roman"/>
                <w:b/>
                <w:bCs/>
                <w:kern w:val="0"/>
                <w:sz w:val="20"/>
                <w:szCs w:val="20"/>
              </w:rPr>
              <w:t>.:</w:t>
            </w:r>
          </w:p>
        </w:tc>
        <w:tc>
          <w:tcPr>
            <w:tcW w:w="6808" w:type="dxa"/>
            <w:tcBorders>
              <w:top w:val="single" w:sz="4" w:space="0" w:color="auto"/>
              <w:left w:val="single" w:sz="4" w:space="0" w:color="auto"/>
              <w:bottom w:val="single" w:sz="4" w:space="0" w:color="auto"/>
              <w:right w:val="single" w:sz="4" w:space="0" w:color="auto"/>
            </w:tcBorders>
          </w:tcPr>
          <w:p w14:paraId="4287F344"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OSGB 1936 / British National Grid – Projected - EPSG:27700</w:t>
            </w:r>
          </w:p>
        </w:tc>
      </w:tr>
      <w:tr w:rsidR="007F002D" w14:paraId="554703AC" w14:textId="77777777">
        <w:tc>
          <w:tcPr>
            <w:tcW w:w="295" w:type="dxa"/>
            <w:vMerge/>
            <w:tcBorders>
              <w:top w:val="single" w:sz="4" w:space="0" w:color="auto"/>
              <w:left w:val="single" w:sz="4" w:space="0" w:color="auto"/>
              <w:bottom w:val="single" w:sz="4" w:space="0" w:color="auto"/>
              <w:right w:val="single" w:sz="4" w:space="0" w:color="auto"/>
            </w:tcBorders>
            <w:vAlign w:val="center"/>
          </w:tcPr>
          <w:p w14:paraId="46AB0CF6" w14:textId="77777777" w:rsidR="007F002D" w:rsidRDefault="007F002D">
            <w:pPr>
              <w:rPr>
                <w:rFonts w:ascii="Times New Roman" w:hAnsi="Times New Roman"/>
                <w:b/>
                <w:bCs/>
                <w:sz w:val="20"/>
                <w:szCs w:val="20"/>
              </w:rPr>
            </w:pPr>
          </w:p>
        </w:tc>
        <w:tc>
          <w:tcPr>
            <w:tcW w:w="1419" w:type="dxa"/>
            <w:tcBorders>
              <w:top w:val="single" w:sz="4" w:space="0" w:color="auto"/>
              <w:left w:val="single" w:sz="4" w:space="0" w:color="auto"/>
              <w:bottom w:val="single" w:sz="4" w:space="0" w:color="auto"/>
              <w:right w:val="single" w:sz="4" w:space="0" w:color="auto"/>
            </w:tcBorders>
          </w:tcPr>
          <w:p w14:paraId="2B1D0CEA"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Data source:</w:t>
            </w:r>
          </w:p>
        </w:tc>
        <w:tc>
          <w:tcPr>
            <w:tcW w:w="6808" w:type="dxa"/>
            <w:tcBorders>
              <w:top w:val="single" w:sz="4" w:space="0" w:color="auto"/>
              <w:left w:val="single" w:sz="4" w:space="0" w:color="auto"/>
              <w:bottom w:val="single" w:sz="4" w:space="0" w:color="auto"/>
              <w:right w:val="single" w:sz="4" w:space="0" w:color="auto"/>
            </w:tcBorders>
          </w:tcPr>
          <w:p w14:paraId="148534CB" w14:textId="77777777" w:rsidR="007F002D" w:rsidRDefault="00000000">
            <w:pPr>
              <w:jc w:val="left"/>
              <w:rPr>
                <w:rFonts w:ascii="Times New Roman" w:hAnsi="Times New Roman"/>
                <w:kern w:val="0"/>
                <w:sz w:val="20"/>
                <w:szCs w:val="20"/>
              </w:rPr>
            </w:pPr>
            <w:hyperlink r:id="rId6" w:history="1">
              <w:r>
                <w:rPr>
                  <w:rStyle w:val="a8"/>
                  <w:rFonts w:ascii="Times New Roman" w:hAnsi="Times New Roman"/>
                  <w:kern w:val="0"/>
                  <w:sz w:val="20"/>
                  <w:szCs w:val="20"/>
                </w:rPr>
                <w:t>https://data.london.gov.uk/dataset/major-summer-heatspots-using-landsat-8-thermal-satellite-data</w:t>
              </w:r>
            </w:hyperlink>
          </w:p>
        </w:tc>
      </w:tr>
    </w:tbl>
    <w:p w14:paraId="2064B29B"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tbl>
      <w:tblPr>
        <w:tblStyle w:val="a7"/>
        <w:tblW w:w="0" w:type="auto"/>
        <w:tblLayout w:type="fixed"/>
        <w:tblLook w:val="04A0" w:firstRow="1" w:lastRow="0" w:firstColumn="1" w:lastColumn="0" w:noHBand="0" w:noVBand="1"/>
      </w:tblPr>
      <w:tblGrid>
        <w:gridCol w:w="304"/>
        <w:gridCol w:w="1410"/>
        <w:gridCol w:w="6808"/>
      </w:tblGrid>
      <w:tr w:rsidR="007F002D" w14:paraId="529B5E36" w14:textId="77777777">
        <w:tc>
          <w:tcPr>
            <w:tcW w:w="304" w:type="dxa"/>
            <w:vMerge w:val="restart"/>
            <w:tcBorders>
              <w:top w:val="single" w:sz="4" w:space="0" w:color="auto"/>
              <w:left w:val="single" w:sz="4" w:space="0" w:color="auto"/>
              <w:bottom w:val="single" w:sz="4" w:space="0" w:color="auto"/>
              <w:right w:val="single" w:sz="4" w:space="0" w:color="auto"/>
            </w:tcBorders>
            <w:shd w:val="clear" w:color="auto" w:fill="E7E6E6"/>
          </w:tcPr>
          <w:p w14:paraId="5224A4F9"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2</w:t>
            </w:r>
          </w:p>
        </w:tc>
        <w:tc>
          <w:tcPr>
            <w:tcW w:w="1410" w:type="dxa"/>
            <w:tcBorders>
              <w:top w:val="single" w:sz="4" w:space="0" w:color="auto"/>
              <w:left w:val="single" w:sz="4" w:space="0" w:color="auto"/>
              <w:bottom w:val="single" w:sz="4" w:space="0" w:color="auto"/>
              <w:right w:val="single" w:sz="4" w:space="0" w:color="auto"/>
            </w:tcBorders>
          </w:tcPr>
          <w:p w14:paraId="62D9B4EE"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54FEEB72"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Landsat-8ThermalSatellitedata.csv</w:t>
            </w:r>
          </w:p>
        </w:tc>
      </w:tr>
      <w:tr w:rsidR="007F002D" w14:paraId="120E8A5D" w14:textId="77777777">
        <w:tc>
          <w:tcPr>
            <w:tcW w:w="304" w:type="dxa"/>
            <w:vMerge/>
            <w:tcBorders>
              <w:top w:val="single" w:sz="4" w:space="0" w:color="auto"/>
              <w:left w:val="single" w:sz="4" w:space="0" w:color="auto"/>
              <w:bottom w:val="single" w:sz="4" w:space="0" w:color="auto"/>
              <w:right w:val="single" w:sz="4" w:space="0" w:color="auto"/>
            </w:tcBorders>
            <w:vAlign w:val="center"/>
          </w:tcPr>
          <w:p w14:paraId="2D7A29BD"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42A0159F"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126A4610"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CSV</w:t>
            </w:r>
          </w:p>
        </w:tc>
      </w:tr>
      <w:tr w:rsidR="007F002D" w14:paraId="70EF17AC" w14:textId="77777777">
        <w:trPr>
          <w:trHeight w:val="2584"/>
        </w:trPr>
        <w:tc>
          <w:tcPr>
            <w:tcW w:w="304" w:type="dxa"/>
            <w:vMerge/>
            <w:tcBorders>
              <w:top w:val="single" w:sz="4" w:space="0" w:color="auto"/>
              <w:left w:val="single" w:sz="4" w:space="0" w:color="auto"/>
              <w:bottom w:val="single" w:sz="4" w:space="0" w:color="auto"/>
              <w:right w:val="single" w:sz="4" w:space="0" w:color="auto"/>
            </w:tcBorders>
            <w:vAlign w:val="center"/>
          </w:tcPr>
          <w:p w14:paraId="52DECE40"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489B5D7E"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0B5E885D"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The dataset is a CSV file derived from a </w:t>
            </w:r>
            <w:proofErr w:type="spellStart"/>
            <w:r>
              <w:rPr>
                <w:rFonts w:ascii="Times New Roman" w:hAnsi="Times New Roman"/>
                <w:kern w:val="0"/>
                <w:sz w:val="20"/>
                <w:szCs w:val="20"/>
              </w:rPr>
              <w:t>GeoPackage</w:t>
            </w:r>
            <w:proofErr w:type="spellEnd"/>
            <w:r>
              <w:rPr>
                <w:rFonts w:ascii="Times New Roman" w:hAnsi="Times New Roman"/>
                <w:kern w:val="0"/>
                <w:sz w:val="20"/>
                <w:szCs w:val="20"/>
              </w:rPr>
              <w:t xml:space="preserve"> (GPKG) that represents the average surface temperatures for London from the years 2016 to 2020. It consists of 15 columns, among which only 10 are operationally relevant or hold significant data.</w:t>
            </w:r>
          </w:p>
          <w:p w14:paraId="44A2063E"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1. </w:t>
            </w:r>
            <w:proofErr w:type="spellStart"/>
            <w:r>
              <w:rPr>
                <w:rFonts w:ascii="Times New Roman" w:hAnsi="Times New Roman"/>
                <w:kern w:val="0"/>
                <w:sz w:val="20"/>
                <w:szCs w:val="20"/>
              </w:rPr>
              <w:t>avgLST</w:t>
            </w:r>
            <w:proofErr w:type="spellEnd"/>
            <w:r>
              <w:rPr>
                <w:rFonts w:ascii="Times New Roman" w:hAnsi="Times New Roman"/>
                <w:kern w:val="0"/>
                <w:sz w:val="20"/>
                <w:szCs w:val="20"/>
              </w:rPr>
              <w:t xml:space="preserve">: 2016-2020 </w:t>
            </w:r>
            <w:proofErr w:type="spellStart"/>
            <w:proofErr w:type="gramStart"/>
            <w:r>
              <w:rPr>
                <w:rFonts w:ascii="Times New Roman" w:hAnsi="Times New Roman"/>
                <w:kern w:val="0"/>
                <w:sz w:val="20"/>
                <w:szCs w:val="20"/>
              </w:rPr>
              <w:t>average,summer</w:t>
            </w:r>
            <w:proofErr w:type="spellEnd"/>
            <w:proofErr w:type="gramEnd"/>
            <w:r>
              <w:rPr>
                <w:rFonts w:ascii="Times New Roman" w:hAnsi="Times New Roman"/>
                <w:kern w:val="0"/>
                <w:sz w:val="20"/>
                <w:szCs w:val="20"/>
              </w:rPr>
              <w:t xml:space="preserve"> time, daytime LST</w:t>
            </w:r>
          </w:p>
          <w:p w14:paraId="16D643AE"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2. </w:t>
            </w:r>
            <w:proofErr w:type="spellStart"/>
            <w:r>
              <w:rPr>
                <w:rFonts w:ascii="Times New Roman" w:hAnsi="Times New Roman"/>
                <w:kern w:val="0"/>
                <w:sz w:val="20"/>
                <w:szCs w:val="20"/>
              </w:rPr>
              <w:t>std_avgLST</w:t>
            </w:r>
            <w:proofErr w:type="spellEnd"/>
            <w:r>
              <w:rPr>
                <w:rFonts w:ascii="Times New Roman" w:hAnsi="Times New Roman"/>
                <w:kern w:val="0"/>
                <w:sz w:val="20"/>
                <w:szCs w:val="20"/>
              </w:rPr>
              <w:t xml:space="preserve">: the </w:t>
            </w:r>
            <w:proofErr w:type="spellStart"/>
            <w:r>
              <w:rPr>
                <w:rFonts w:ascii="Times New Roman" w:hAnsi="Times New Roman"/>
                <w:kern w:val="0"/>
                <w:sz w:val="20"/>
                <w:szCs w:val="20"/>
              </w:rPr>
              <w:t>avgLST</w:t>
            </w:r>
            <w:proofErr w:type="spellEnd"/>
            <w:r>
              <w:rPr>
                <w:rFonts w:ascii="Times New Roman" w:hAnsi="Times New Roman"/>
                <w:kern w:val="0"/>
                <w:sz w:val="20"/>
                <w:szCs w:val="20"/>
              </w:rPr>
              <w:t xml:space="preserve"> standard deviation for each city block</w:t>
            </w:r>
          </w:p>
          <w:p w14:paraId="34EF24CE"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3. </w:t>
            </w:r>
            <w:proofErr w:type="spellStart"/>
            <w:r>
              <w:rPr>
                <w:rFonts w:ascii="Times New Roman" w:hAnsi="Times New Roman"/>
                <w:kern w:val="0"/>
                <w:sz w:val="20"/>
                <w:szCs w:val="20"/>
              </w:rPr>
              <w:t>min_avgLST</w:t>
            </w:r>
            <w:proofErr w:type="spellEnd"/>
            <w:r>
              <w:rPr>
                <w:rFonts w:ascii="Times New Roman" w:hAnsi="Times New Roman"/>
                <w:kern w:val="0"/>
                <w:sz w:val="20"/>
                <w:szCs w:val="20"/>
              </w:rPr>
              <w:t xml:space="preserve">: the </w:t>
            </w:r>
            <w:proofErr w:type="spellStart"/>
            <w:r>
              <w:rPr>
                <w:rFonts w:ascii="Times New Roman" w:hAnsi="Times New Roman"/>
                <w:kern w:val="0"/>
                <w:sz w:val="20"/>
                <w:szCs w:val="20"/>
              </w:rPr>
              <w:t>avgLST</w:t>
            </w:r>
            <w:proofErr w:type="spellEnd"/>
            <w:r>
              <w:rPr>
                <w:rFonts w:ascii="Times New Roman" w:hAnsi="Times New Roman"/>
                <w:kern w:val="0"/>
                <w:sz w:val="20"/>
                <w:szCs w:val="20"/>
              </w:rPr>
              <w:t xml:space="preserve"> minimum for each city block</w:t>
            </w:r>
          </w:p>
          <w:p w14:paraId="5563CE53"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4. </w:t>
            </w:r>
            <w:proofErr w:type="spellStart"/>
            <w:r>
              <w:rPr>
                <w:rFonts w:ascii="Times New Roman" w:hAnsi="Times New Roman"/>
                <w:kern w:val="0"/>
                <w:sz w:val="20"/>
                <w:szCs w:val="20"/>
              </w:rPr>
              <w:t>max_avgLST</w:t>
            </w:r>
            <w:proofErr w:type="spellEnd"/>
            <w:r>
              <w:rPr>
                <w:rFonts w:ascii="Times New Roman" w:hAnsi="Times New Roman"/>
                <w:kern w:val="0"/>
                <w:sz w:val="20"/>
                <w:szCs w:val="20"/>
              </w:rPr>
              <w:t xml:space="preserve">: the </w:t>
            </w:r>
            <w:proofErr w:type="spellStart"/>
            <w:r>
              <w:rPr>
                <w:rFonts w:ascii="Times New Roman" w:hAnsi="Times New Roman"/>
                <w:kern w:val="0"/>
                <w:sz w:val="20"/>
                <w:szCs w:val="20"/>
              </w:rPr>
              <w:t>avgLST</w:t>
            </w:r>
            <w:proofErr w:type="spellEnd"/>
            <w:r>
              <w:rPr>
                <w:rFonts w:ascii="Times New Roman" w:hAnsi="Times New Roman"/>
                <w:kern w:val="0"/>
                <w:sz w:val="20"/>
                <w:szCs w:val="20"/>
              </w:rPr>
              <w:t xml:space="preserve"> maximum for each city block</w:t>
            </w:r>
          </w:p>
        </w:tc>
      </w:tr>
    </w:tbl>
    <w:p w14:paraId="1F6C134E"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p>
    <w:tbl>
      <w:tblPr>
        <w:tblStyle w:val="a7"/>
        <w:tblW w:w="8522" w:type="dxa"/>
        <w:tblLayout w:type="fixed"/>
        <w:tblLook w:val="04A0" w:firstRow="1" w:lastRow="0" w:firstColumn="1" w:lastColumn="0" w:noHBand="0" w:noVBand="1"/>
      </w:tblPr>
      <w:tblGrid>
        <w:gridCol w:w="304"/>
        <w:gridCol w:w="1410"/>
        <w:gridCol w:w="6808"/>
      </w:tblGrid>
      <w:tr w:rsidR="007F002D" w14:paraId="61D468BD" w14:textId="77777777">
        <w:tc>
          <w:tcPr>
            <w:tcW w:w="304" w:type="dxa"/>
            <w:vMerge w:val="restart"/>
            <w:tcBorders>
              <w:top w:val="single" w:sz="4" w:space="0" w:color="auto"/>
              <w:left w:val="single" w:sz="4" w:space="0" w:color="auto"/>
              <w:bottom w:val="single" w:sz="4" w:space="0" w:color="auto"/>
              <w:right w:val="single" w:sz="4" w:space="0" w:color="auto"/>
            </w:tcBorders>
            <w:shd w:val="clear" w:color="auto" w:fill="E7E6E6"/>
          </w:tcPr>
          <w:p w14:paraId="102D4785"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3</w:t>
            </w:r>
          </w:p>
        </w:tc>
        <w:tc>
          <w:tcPr>
            <w:tcW w:w="1410" w:type="dxa"/>
            <w:tcBorders>
              <w:top w:val="single" w:sz="4" w:space="0" w:color="auto"/>
              <w:left w:val="single" w:sz="4" w:space="0" w:color="auto"/>
              <w:bottom w:val="single" w:sz="4" w:space="0" w:color="auto"/>
              <w:right w:val="single" w:sz="4" w:space="0" w:color="auto"/>
            </w:tcBorders>
          </w:tcPr>
          <w:p w14:paraId="341D64ED"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66B5A6FF"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joined_data.csv</w:t>
            </w:r>
          </w:p>
        </w:tc>
      </w:tr>
      <w:tr w:rsidR="007F002D" w14:paraId="790BC7D9" w14:textId="77777777">
        <w:tc>
          <w:tcPr>
            <w:tcW w:w="304" w:type="dxa"/>
            <w:vMerge/>
            <w:tcBorders>
              <w:top w:val="single" w:sz="4" w:space="0" w:color="auto"/>
              <w:left w:val="single" w:sz="4" w:space="0" w:color="auto"/>
              <w:bottom w:val="single" w:sz="4" w:space="0" w:color="auto"/>
              <w:right w:val="single" w:sz="4" w:space="0" w:color="auto"/>
            </w:tcBorders>
            <w:vAlign w:val="center"/>
          </w:tcPr>
          <w:p w14:paraId="2CC30E47"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520777AF"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03874FC4"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CSV</w:t>
            </w:r>
          </w:p>
        </w:tc>
      </w:tr>
      <w:tr w:rsidR="007F002D" w14:paraId="3AB8837F" w14:textId="77777777">
        <w:trPr>
          <w:trHeight w:val="1943"/>
        </w:trPr>
        <w:tc>
          <w:tcPr>
            <w:tcW w:w="304" w:type="dxa"/>
            <w:vMerge/>
            <w:tcBorders>
              <w:top w:val="single" w:sz="4" w:space="0" w:color="auto"/>
              <w:left w:val="single" w:sz="4" w:space="0" w:color="auto"/>
              <w:bottom w:val="single" w:sz="4" w:space="0" w:color="auto"/>
              <w:right w:val="single" w:sz="4" w:space="0" w:color="auto"/>
            </w:tcBorders>
            <w:vAlign w:val="center"/>
          </w:tcPr>
          <w:p w14:paraId="53FED222"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71D03764"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5BE9FDC0" w14:textId="77777777" w:rsidR="007F002D" w:rsidRDefault="00000000">
            <w:pPr>
              <w:jc w:val="left"/>
              <w:rPr>
                <w:rFonts w:ascii="Times New Roman" w:hAnsi="Times New Roman"/>
                <w:kern w:val="0"/>
                <w:sz w:val="20"/>
                <w:szCs w:val="20"/>
              </w:rPr>
            </w:pPr>
            <w:r>
              <w:rPr>
                <w:rFonts w:ascii="Times New Roman" w:hAnsi="Times New Roman" w:hint="eastAsia"/>
                <w:kern w:val="0"/>
                <w:sz w:val="20"/>
                <w:szCs w:val="20"/>
              </w:rPr>
              <w:t>T</w:t>
            </w:r>
            <w:r>
              <w:rPr>
                <w:rFonts w:ascii="Times New Roman" w:hAnsi="Times New Roman"/>
                <w:kern w:val="0"/>
                <w:sz w:val="20"/>
                <w:szCs w:val="20"/>
              </w:rPr>
              <w:t>he table represents the combined information obtained by aligning and integrating the data from file 6 and file 2, following the transformation of coordinates to the WGS84 standard. The integration involved associating the point coordinates in file 6 with their corresponding block coordinates in file 2, enabling a comprehensive merged dataset.</w:t>
            </w:r>
          </w:p>
        </w:tc>
      </w:tr>
      <w:tr w:rsidR="007F002D" w14:paraId="13975DE3" w14:textId="77777777">
        <w:trPr>
          <w:trHeight w:val="691"/>
        </w:trPr>
        <w:tc>
          <w:tcPr>
            <w:tcW w:w="304" w:type="dxa"/>
            <w:tcBorders>
              <w:top w:val="single" w:sz="4" w:space="0" w:color="auto"/>
              <w:left w:val="single" w:sz="4" w:space="0" w:color="auto"/>
              <w:bottom w:val="single" w:sz="4" w:space="0" w:color="auto"/>
              <w:right w:val="single" w:sz="4" w:space="0" w:color="auto"/>
            </w:tcBorders>
            <w:shd w:val="clear" w:color="auto" w:fill="E7E6E6"/>
          </w:tcPr>
          <w:p w14:paraId="53996352" w14:textId="77777777" w:rsidR="007F002D" w:rsidRDefault="007F002D">
            <w:pPr>
              <w:jc w:val="left"/>
              <w:rPr>
                <w:rFonts w:ascii="Times New Roman" w:hAnsi="Times New Roman"/>
                <w:b/>
                <w:bCs/>
                <w:kern w:val="0"/>
                <w:sz w:val="20"/>
                <w:szCs w:val="20"/>
              </w:rPr>
            </w:pPr>
          </w:p>
        </w:tc>
        <w:tc>
          <w:tcPr>
            <w:tcW w:w="1410" w:type="dxa"/>
            <w:tcBorders>
              <w:top w:val="single" w:sz="4" w:space="0" w:color="auto"/>
              <w:left w:val="single" w:sz="4" w:space="0" w:color="auto"/>
              <w:bottom w:val="single" w:sz="4" w:space="0" w:color="auto"/>
              <w:right w:val="single" w:sz="4" w:space="0" w:color="auto"/>
            </w:tcBorders>
          </w:tcPr>
          <w:p w14:paraId="3E8425DE"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Data source:</w:t>
            </w:r>
          </w:p>
        </w:tc>
        <w:tc>
          <w:tcPr>
            <w:tcW w:w="6808" w:type="dxa"/>
            <w:tcBorders>
              <w:top w:val="single" w:sz="4" w:space="0" w:color="auto"/>
              <w:left w:val="single" w:sz="4" w:space="0" w:color="auto"/>
              <w:bottom w:val="single" w:sz="4" w:space="0" w:color="auto"/>
              <w:right w:val="single" w:sz="4" w:space="0" w:color="auto"/>
            </w:tcBorders>
          </w:tcPr>
          <w:p w14:paraId="6EAD90C2"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Google street view / </w:t>
            </w:r>
            <w:hyperlink r:id="rId7" w:history="1">
              <w:r>
                <w:rPr>
                  <w:rStyle w:val="a8"/>
                  <w:rFonts w:ascii="Times New Roman" w:hAnsi="Times New Roman"/>
                  <w:kern w:val="0"/>
                  <w:sz w:val="20"/>
                  <w:szCs w:val="20"/>
                </w:rPr>
                <w:t>https://data.london.gov.uk/dataset/major-summer-heatspots-using-landsat-8-thermal-satellite-data</w:t>
              </w:r>
            </w:hyperlink>
          </w:p>
        </w:tc>
      </w:tr>
    </w:tbl>
    <w:p w14:paraId="30F9873C" w14:textId="77777777" w:rsidR="007F002D" w:rsidRDefault="007F002D">
      <w:pPr>
        <w:jc w:val="left"/>
        <w:rPr>
          <w:rFonts w:ascii="Times New Roman" w:hAnsi="Times New Roman"/>
          <w:sz w:val="20"/>
          <w:szCs w:val="20"/>
        </w:rPr>
      </w:pPr>
    </w:p>
    <w:tbl>
      <w:tblPr>
        <w:tblStyle w:val="a7"/>
        <w:tblW w:w="8522" w:type="dxa"/>
        <w:tblLayout w:type="fixed"/>
        <w:tblLook w:val="04A0" w:firstRow="1" w:lastRow="0" w:firstColumn="1" w:lastColumn="0" w:noHBand="0" w:noVBand="1"/>
      </w:tblPr>
      <w:tblGrid>
        <w:gridCol w:w="304"/>
        <w:gridCol w:w="1410"/>
        <w:gridCol w:w="6808"/>
      </w:tblGrid>
      <w:tr w:rsidR="007F002D" w14:paraId="5A511551" w14:textId="77777777">
        <w:tc>
          <w:tcPr>
            <w:tcW w:w="304" w:type="dxa"/>
            <w:vMerge w:val="restart"/>
            <w:tcBorders>
              <w:top w:val="single" w:sz="4" w:space="0" w:color="auto"/>
              <w:left w:val="single" w:sz="4" w:space="0" w:color="auto"/>
              <w:bottom w:val="single" w:sz="4" w:space="0" w:color="auto"/>
              <w:right w:val="single" w:sz="4" w:space="0" w:color="auto"/>
            </w:tcBorders>
            <w:shd w:val="clear" w:color="auto" w:fill="E7E6E6"/>
          </w:tcPr>
          <w:p w14:paraId="6FC5E45B"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4</w:t>
            </w:r>
          </w:p>
        </w:tc>
        <w:tc>
          <w:tcPr>
            <w:tcW w:w="1410" w:type="dxa"/>
            <w:tcBorders>
              <w:top w:val="single" w:sz="4" w:space="0" w:color="auto"/>
              <w:left w:val="single" w:sz="4" w:space="0" w:color="auto"/>
              <w:bottom w:val="single" w:sz="4" w:space="0" w:color="auto"/>
              <w:right w:val="single" w:sz="4" w:space="0" w:color="auto"/>
            </w:tcBorders>
          </w:tcPr>
          <w:p w14:paraId="15D675EA"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5F76596A" w14:textId="77777777" w:rsidR="007F002D" w:rsidRDefault="00000000">
            <w:pPr>
              <w:jc w:val="left"/>
              <w:rPr>
                <w:rFonts w:ascii="Times New Roman" w:hAnsi="Times New Roman"/>
                <w:kern w:val="0"/>
                <w:sz w:val="20"/>
                <w:szCs w:val="20"/>
              </w:rPr>
            </w:pPr>
            <w:proofErr w:type="spellStart"/>
            <w:r>
              <w:rPr>
                <w:rFonts w:ascii="Times New Roman" w:hAnsi="Times New Roman"/>
                <w:kern w:val="0"/>
                <w:sz w:val="20"/>
                <w:szCs w:val="20"/>
              </w:rPr>
              <w:t>M</w:t>
            </w:r>
            <w:r>
              <w:rPr>
                <w:rFonts w:ascii="Times New Roman" w:hAnsi="Times New Roman" w:hint="eastAsia"/>
                <w:kern w:val="0"/>
                <w:sz w:val="20"/>
                <w:szCs w:val="20"/>
              </w:rPr>
              <w:t>ap</w:t>
            </w:r>
            <w:r>
              <w:rPr>
                <w:rFonts w:ascii="Times New Roman" w:hAnsi="Times New Roman"/>
                <w:kern w:val="0"/>
                <w:sz w:val="20"/>
                <w:szCs w:val="20"/>
              </w:rPr>
              <w:t>.osm</w:t>
            </w:r>
            <w:proofErr w:type="spellEnd"/>
          </w:p>
        </w:tc>
      </w:tr>
      <w:tr w:rsidR="007F002D" w14:paraId="09709DA9" w14:textId="77777777">
        <w:tc>
          <w:tcPr>
            <w:tcW w:w="304" w:type="dxa"/>
            <w:vMerge/>
            <w:tcBorders>
              <w:top w:val="single" w:sz="4" w:space="0" w:color="auto"/>
              <w:left w:val="single" w:sz="4" w:space="0" w:color="auto"/>
              <w:bottom w:val="single" w:sz="4" w:space="0" w:color="auto"/>
              <w:right w:val="single" w:sz="4" w:space="0" w:color="auto"/>
            </w:tcBorders>
            <w:vAlign w:val="center"/>
          </w:tcPr>
          <w:p w14:paraId="73ABAE26"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1C44CCF6"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1677B53D"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OSM</w:t>
            </w:r>
          </w:p>
        </w:tc>
      </w:tr>
      <w:tr w:rsidR="007F002D" w14:paraId="0CA2DE80" w14:textId="77777777">
        <w:trPr>
          <w:trHeight w:val="1431"/>
        </w:trPr>
        <w:tc>
          <w:tcPr>
            <w:tcW w:w="304" w:type="dxa"/>
            <w:vMerge/>
            <w:tcBorders>
              <w:top w:val="single" w:sz="4" w:space="0" w:color="auto"/>
              <w:left w:val="single" w:sz="4" w:space="0" w:color="auto"/>
              <w:bottom w:val="single" w:sz="4" w:space="0" w:color="auto"/>
              <w:right w:val="single" w:sz="4" w:space="0" w:color="auto"/>
            </w:tcBorders>
            <w:vAlign w:val="center"/>
          </w:tcPr>
          <w:p w14:paraId="405D0E39"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4CF77287"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4BF18C5E"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Map corresponding to the </w:t>
            </w:r>
            <w:proofErr w:type="spellStart"/>
            <w:r>
              <w:rPr>
                <w:rFonts w:ascii="Times New Roman" w:hAnsi="Times New Roman"/>
                <w:kern w:val="0"/>
                <w:sz w:val="20"/>
                <w:szCs w:val="20"/>
              </w:rPr>
              <w:t>analysed</w:t>
            </w:r>
            <w:proofErr w:type="spellEnd"/>
            <w:r>
              <w:rPr>
                <w:rFonts w:ascii="Times New Roman" w:hAnsi="Times New Roman"/>
                <w:kern w:val="0"/>
                <w:sz w:val="20"/>
                <w:szCs w:val="20"/>
              </w:rPr>
              <w:t xml:space="preserve"> area.</w:t>
            </w:r>
          </w:p>
        </w:tc>
      </w:tr>
      <w:tr w:rsidR="007F002D" w14:paraId="5B840810" w14:textId="77777777">
        <w:trPr>
          <w:trHeight w:val="691"/>
        </w:trPr>
        <w:tc>
          <w:tcPr>
            <w:tcW w:w="304" w:type="dxa"/>
            <w:tcBorders>
              <w:top w:val="single" w:sz="4" w:space="0" w:color="auto"/>
              <w:left w:val="single" w:sz="4" w:space="0" w:color="auto"/>
              <w:bottom w:val="single" w:sz="4" w:space="0" w:color="auto"/>
              <w:right w:val="single" w:sz="4" w:space="0" w:color="auto"/>
            </w:tcBorders>
            <w:shd w:val="clear" w:color="auto" w:fill="E7E6E6"/>
          </w:tcPr>
          <w:p w14:paraId="5F3E7AA3" w14:textId="77777777" w:rsidR="007F002D" w:rsidRDefault="007F002D">
            <w:pPr>
              <w:jc w:val="left"/>
              <w:rPr>
                <w:rFonts w:ascii="Times New Roman" w:hAnsi="Times New Roman"/>
                <w:b/>
                <w:bCs/>
                <w:kern w:val="0"/>
                <w:sz w:val="20"/>
                <w:szCs w:val="20"/>
              </w:rPr>
            </w:pPr>
          </w:p>
        </w:tc>
        <w:tc>
          <w:tcPr>
            <w:tcW w:w="1410" w:type="dxa"/>
            <w:tcBorders>
              <w:top w:val="single" w:sz="4" w:space="0" w:color="auto"/>
              <w:left w:val="single" w:sz="4" w:space="0" w:color="auto"/>
              <w:bottom w:val="single" w:sz="4" w:space="0" w:color="auto"/>
              <w:right w:val="single" w:sz="4" w:space="0" w:color="auto"/>
            </w:tcBorders>
          </w:tcPr>
          <w:p w14:paraId="7AF3AA82"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Data source:</w:t>
            </w:r>
          </w:p>
        </w:tc>
        <w:tc>
          <w:tcPr>
            <w:tcW w:w="6808" w:type="dxa"/>
            <w:tcBorders>
              <w:top w:val="single" w:sz="4" w:space="0" w:color="auto"/>
              <w:left w:val="single" w:sz="4" w:space="0" w:color="auto"/>
              <w:bottom w:val="single" w:sz="4" w:space="0" w:color="auto"/>
              <w:right w:val="single" w:sz="4" w:space="0" w:color="auto"/>
            </w:tcBorders>
          </w:tcPr>
          <w:p w14:paraId="70E1419F" w14:textId="77777777" w:rsidR="007F002D" w:rsidRDefault="00000000">
            <w:pPr>
              <w:jc w:val="left"/>
              <w:rPr>
                <w:rFonts w:ascii="Times New Roman" w:hAnsi="Times New Roman"/>
                <w:kern w:val="0"/>
                <w:sz w:val="20"/>
                <w:szCs w:val="20"/>
              </w:rPr>
            </w:pPr>
            <w:hyperlink r:id="rId8" w:anchor="map=15/51.4960/-0.1326" w:history="1">
              <w:r>
                <w:rPr>
                  <w:rStyle w:val="a8"/>
                  <w:rFonts w:ascii="Times New Roman" w:hAnsi="Times New Roman"/>
                  <w:kern w:val="0"/>
                  <w:sz w:val="20"/>
                  <w:szCs w:val="20"/>
                </w:rPr>
                <w:t>https://www.openstreetmap.org/#map=15/51.4960/-0.1326</w:t>
              </w:r>
            </w:hyperlink>
          </w:p>
          <w:p w14:paraId="0C9F6F78" w14:textId="77777777" w:rsidR="007F002D" w:rsidRDefault="007F002D">
            <w:pPr>
              <w:jc w:val="left"/>
              <w:rPr>
                <w:rFonts w:ascii="Times New Roman" w:hAnsi="Times New Roman"/>
                <w:kern w:val="0"/>
                <w:sz w:val="20"/>
                <w:szCs w:val="20"/>
              </w:rPr>
            </w:pPr>
          </w:p>
        </w:tc>
      </w:tr>
    </w:tbl>
    <w:p w14:paraId="733633DD" w14:textId="77777777" w:rsidR="007F002D" w:rsidRDefault="007F002D">
      <w:pPr>
        <w:jc w:val="left"/>
        <w:rPr>
          <w:rFonts w:ascii="Times New Roman" w:hAnsi="Times New Roman"/>
          <w:sz w:val="20"/>
          <w:szCs w:val="20"/>
        </w:rPr>
      </w:pPr>
    </w:p>
    <w:tbl>
      <w:tblPr>
        <w:tblStyle w:val="a7"/>
        <w:tblW w:w="8522" w:type="dxa"/>
        <w:tblLayout w:type="fixed"/>
        <w:tblLook w:val="04A0" w:firstRow="1" w:lastRow="0" w:firstColumn="1" w:lastColumn="0" w:noHBand="0" w:noVBand="1"/>
      </w:tblPr>
      <w:tblGrid>
        <w:gridCol w:w="304"/>
        <w:gridCol w:w="1410"/>
        <w:gridCol w:w="6808"/>
      </w:tblGrid>
      <w:tr w:rsidR="007F002D" w14:paraId="108E758B" w14:textId="77777777">
        <w:tc>
          <w:tcPr>
            <w:tcW w:w="304" w:type="dxa"/>
            <w:vMerge w:val="restart"/>
            <w:tcBorders>
              <w:top w:val="single" w:sz="4" w:space="0" w:color="auto"/>
              <w:left w:val="single" w:sz="4" w:space="0" w:color="auto"/>
              <w:bottom w:val="single" w:sz="4" w:space="0" w:color="auto"/>
              <w:right w:val="single" w:sz="4" w:space="0" w:color="auto"/>
            </w:tcBorders>
            <w:shd w:val="clear" w:color="auto" w:fill="E7E6E6"/>
          </w:tcPr>
          <w:p w14:paraId="01708E44"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5</w:t>
            </w:r>
          </w:p>
        </w:tc>
        <w:tc>
          <w:tcPr>
            <w:tcW w:w="1410" w:type="dxa"/>
            <w:tcBorders>
              <w:top w:val="single" w:sz="4" w:space="0" w:color="auto"/>
              <w:left w:val="single" w:sz="4" w:space="0" w:color="auto"/>
              <w:bottom w:val="single" w:sz="4" w:space="0" w:color="auto"/>
              <w:right w:val="single" w:sz="4" w:space="0" w:color="auto"/>
            </w:tcBorders>
          </w:tcPr>
          <w:p w14:paraId="560E663F"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01756ACA" w14:textId="6931D161" w:rsidR="007F002D" w:rsidRDefault="009D36BE">
            <w:pPr>
              <w:jc w:val="left"/>
              <w:rPr>
                <w:rFonts w:ascii="Times New Roman" w:hAnsi="Times New Roman"/>
                <w:kern w:val="0"/>
                <w:sz w:val="20"/>
                <w:szCs w:val="20"/>
              </w:rPr>
            </w:pPr>
            <w:r w:rsidRPr="009D36BE">
              <w:rPr>
                <w:rFonts w:ascii="Times New Roman" w:hAnsi="Times New Roman"/>
                <w:kern w:val="0"/>
                <w:sz w:val="20"/>
                <w:szCs w:val="20"/>
              </w:rPr>
              <w:t>ade20k_lables.xlsx</w:t>
            </w:r>
          </w:p>
        </w:tc>
      </w:tr>
      <w:tr w:rsidR="007F002D" w14:paraId="2A307364" w14:textId="77777777">
        <w:tc>
          <w:tcPr>
            <w:tcW w:w="304" w:type="dxa"/>
            <w:vMerge/>
            <w:tcBorders>
              <w:top w:val="single" w:sz="4" w:space="0" w:color="auto"/>
              <w:left w:val="single" w:sz="4" w:space="0" w:color="auto"/>
              <w:bottom w:val="single" w:sz="4" w:space="0" w:color="auto"/>
              <w:right w:val="single" w:sz="4" w:space="0" w:color="auto"/>
            </w:tcBorders>
            <w:vAlign w:val="center"/>
          </w:tcPr>
          <w:p w14:paraId="444004C7"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67041CDF"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23D47F9D"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txt</w:t>
            </w:r>
          </w:p>
        </w:tc>
      </w:tr>
      <w:tr w:rsidR="007F002D" w14:paraId="50C60365" w14:textId="77777777">
        <w:trPr>
          <w:trHeight w:val="1431"/>
        </w:trPr>
        <w:tc>
          <w:tcPr>
            <w:tcW w:w="304" w:type="dxa"/>
            <w:vMerge/>
            <w:tcBorders>
              <w:top w:val="single" w:sz="4" w:space="0" w:color="auto"/>
              <w:left w:val="single" w:sz="4" w:space="0" w:color="auto"/>
              <w:bottom w:val="single" w:sz="4" w:space="0" w:color="auto"/>
              <w:right w:val="single" w:sz="4" w:space="0" w:color="auto"/>
            </w:tcBorders>
            <w:vAlign w:val="center"/>
          </w:tcPr>
          <w:p w14:paraId="1FC79680"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46E577CE"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6C31E25D"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This code corresponds to the corresponding column name in Interpretation File 6.</w:t>
            </w:r>
          </w:p>
        </w:tc>
      </w:tr>
      <w:tr w:rsidR="007F002D" w14:paraId="7229890D" w14:textId="77777777">
        <w:trPr>
          <w:trHeight w:val="408"/>
        </w:trPr>
        <w:tc>
          <w:tcPr>
            <w:tcW w:w="304" w:type="dxa"/>
            <w:tcBorders>
              <w:top w:val="single" w:sz="4" w:space="0" w:color="auto"/>
              <w:left w:val="single" w:sz="4" w:space="0" w:color="auto"/>
              <w:bottom w:val="single" w:sz="4" w:space="0" w:color="auto"/>
              <w:right w:val="single" w:sz="4" w:space="0" w:color="auto"/>
            </w:tcBorders>
            <w:shd w:val="clear" w:color="auto" w:fill="E7E6E6"/>
          </w:tcPr>
          <w:p w14:paraId="577D0C09" w14:textId="77777777" w:rsidR="007F002D" w:rsidRDefault="007F002D">
            <w:pPr>
              <w:jc w:val="left"/>
              <w:rPr>
                <w:rFonts w:ascii="Times New Roman" w:hAnsi="Times New Roman"/>
                <w:b/>
                <w:bCs/>
                <w:kern w:val="0"/>
                <w:sz w:val="20"/>
                <w:szCs w:val="20"/>
              </w:rPr>
            </w:pPr>
          </w:p>
        </w:tc>
        <w:tc>
          <w:tcPr>
            <w:tcW w:w="1410" w:type="dxa"/>
            <w:tcBorders>
              <w:top w:val="single" w:sz="4" w:space="0" w:color="auto"/>
              <w:left w:val="single" w:sz="4" w:space="0" w:color="auto"/>
              <w:bottom w:val="single" w:sz="4" w:space="0" w:color="auto"/>
              <w:right w:val="single" w:sz="4" w:space="0" w:color="auto"/>
            </w:tcBorders>
          </w:tcPr>
          <w:p w14:paraId="7343A702"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Data source:</w:t>
            </w:r>
          </w:p>
        </w:tc>
        <w:tc>
          <w:tcPr>
            <w:tcW w:w="6808" w:type="dxa"/>
            <w:tcBorders>
              <w:top w:val="single" w:sz="4" w:space="0" w:color="auto"/>
              <w:left w:val="single" w:sz="4" w:space="0" w:color="auto"/>
              <w:bottom w:val="single" w:sz="4" w:space="0" w:color="auto"/>
              <w:right w:val="single" w:sz="4" w:space="0" w:color="auto"/>
            </w:tcBorders>
          </w:tcPr>
          <w:p w14:paraId="056AED98" w14:textId="77777777" w:rsidR="007F002D" w:rsidRDefault="00000000">
            <w:pPr>
              <w:jc w:val="left"/>
              <w:rPr>
                <w:rFonts w:ascii="Times New Roman" w:hAnsi="Times New Roman"/>
                <w:kern w:val="0"/>
                <w:sz w:val="20"/>
                <w:szCs w:val="20"/>
              </w:rPr>
            </w:pPr>
            <w:proofErr w:type="spellStart"/>
            <w:r>
              <w:rPr>
                <w:rFonts w:ascii="Times New Roman" w:hAnsi="Times New Roman"/>
                <w:kern w:val="0"/>
                <w:sz w:val="20"/>
                <w:szCs w:val="20"/>
              </w:rPr>
              <w:t>Github</w:t>
            </w:r>
            <w:proofErr w:type="spellEnd"/>
            <w:r>
              <w:rPr>
                <w:rFonts w:ascii="Times New Roman" w:hAnsi="Times New Roman"/>
                <w:kern w:val="0"/>
                <w:sz w:val="20"/>
                <w:szCs w:val="20"/>
              </w:rPr>
              <w:t>/CSDN</w:t>
            </w:r>
          </w:p>
        </w:tc>
      </w:tr>
    </w:tbl>
    <w:p w14:paraId="3E7BB7B3" w14:textId="77777777" w:rsidR="007F002D" w:rsidRDefault="007F002D">
      <w:pPr>
        <w:jc w:val="left"/>
        <w:rPr>
          <w:rFonts w:ascii="Times New Roman" w:hAnsi="Times New Roman"/>
          <w:sz w:val="20"/>
          <w:szCs w:val="20"/>
        </w:rPr>
      </w:pPr>
    </w:p>
    <w:tbl>
      <w:tblPr>
        <w:tblStyle w:val="a7"/>
        <w:tblW w:w="8522" w:type="dxa"/>
        <w:tblLayout w:type="fixed"/>
        <w:tblLook w:val="04A0" w:firstRow="1" w:lastRow="0" w:firstColumn="1" w:lastColumn="0" w:noHBand="0" w:noVBand="1"/>
      </w:tblPr>
      <w:tblGrid>
        <w:gridCol w:w="304"/>
        <w:gridCol w:w="1410"/>
        <w:gridCol w:w="6808"/>
      </w:tblGrid>
      <w:tr w:rsidR="007F002D" w14:paraId="02934C15" w14:textId="77777777">
        <w:tc>
          <w:tcPr>
            <w:tcW w:w="304" w:type="dxa"/>
            <w:vMerge w:val="restart"/>
            <w:tcBorders>
              <w:top w:val="single" w:sz="4" w:space="0" w:color="auto"/>
              <w:left w:val="single" w:sz="4" w:space="0" w:color="auto"/>
              <w:bottom w:val="single" w:sz="4" w:space="0" w:color="auto"/>
              <w:right w:val="single" w:sz="4" w:space="0" w:color="auto"/>
            </w:tcBorders>
            <w:shd w:val="clear" w:color="auto" w:fill="E7E6E6"/>
          </w:tcPr>
          <w:p w14:paraId="2B433129"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6</w:t>
            </w:r>
          </w:p>
        </w:tc>
        <w:tc>
          <w:tcPr>
            <w:tcW w:w="1410" w:type="dxa"/>
            <w:tcBorders>
              <w:top w:val="single" w:sz="4" w:space="0" w:color="auto"/>
              <w:left w:val="single" w:sz="4" w:space="0" w:color="auto"/>
              <w:bottom w:val="single" w:sz="4" w:space="0" w:color="auto"/>
              <w:right w:val="single" w:sz="4" w:space="0" w:color="auto"/>
            </w:tcBorders>
          </w:tcPr>
          <w:p w14:paraId="4BC1B149"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60BB0A9E" w14:textId="53C092F7" w:rsidR="007F002D" w:rsidRDefault="007124B7">
            <w:pPr>
              <w:jc w:val="left"/>
              <w:rPr>
                <w:rFonts w:ascii="Times New Roman" w:hAnsi="Times New Roman"/>
                <w:kern w:val="0"/>
                <w:sz w:val="20"/>
                <w:szCs w:val="20"/>
              </w:rPr>
            </w:pPr>
            <w:r w:rsidRPr="007124B7">
              <w:rPr>
                <w:rFonts w:ascii="Times New Roman" w:hAnsi="Times New Roman"/>
                <w:kern w:val="0"/>
                <w:sz w:val="20"/>
                <w:szCs w:val="20"/>
              </w:rPr>
              <w:t>all_merge.csv</w:t>
            </w:r>
          </w:p>
        </w:tc>
      </w:tr>
      <w:tr w:rsidR="007F002D" w14:paraId="7BCA2F60" w14:textId="77777777">
        <w:tc>
          <w:tcPr>
            <w:tcW w:w="304" w:type="dxa"/>
            <w:vMerge/>
            <w:tcBorders>
              <w:top w:val="single" w:sz="4" w:space="0" w:color="auto"/>
              <w:left w:val="single" w:sz="4" w:space="0" w:color="auto"/>
              <w:bottom w:val="single" w:sz="4" w:space="0" w:color="auto"/>
              <w:right w:val="single" w:sz="4" w:space="0" w:color="auto"/>
            </w:tcBorders>
            <w:vAlign w:val="center"/>
          </w:tcPr>
          <w:p w14:paraId="67DA7EB2"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443B4DEE"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32297715"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C</w:t>
            </w:r>
            <w:r>
              <w:rPr>
                <w:rFonts w:ascii="Times New Roman" w:hAnsi="Times New Roman" w:hint="eastAsia"/>
                <w:kern w:val="0"/>
                <w:sz w:val="20"/>
                <w:szCs w:val="20"/>
              </w:rPr>
              <w:t>SV</w:t>
            </w:r>
          </w:p>
        </w:tc>
      </w:tr>
      <w:tr w:rsidR="007F002D" w14:paraId="6084A3D6" w14:textId="77777777">
        <w:trPr>
          <w:trHeight w:val="1431"/>
        </w:trPr>
        <w:tc>
          <w:tcPr>
            <w:tcW w:w="304" w:type="dxa"/>
            <w:vMerge/>
            <w:tcBorders>
              <w:top w:val="single" w:sz="4" w:space="0" w:color="auto"/>
              <w:left w:val="single" w:sz="4" w:space="0" w:color="auto"/>
              <w:bottom w:val="single" w:sz="4" w:space="0" w:color="auto"/>
              <w:right w:val="single" w:sz="4" w:space="0" w:color="auto"/>
            </w:tcBorders>
            <w:vAlign w:val="center"/>
          </w:tcPr>
          <w:p w14:paraId="16887269"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0B99D56E"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279D81AD"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Data with 150 columns of correlation values obtained by semantically </w:t>
            </w:r>
            <w:proofErr w:type="spellStart"/>
            <w:r>
              <w:rPr>
                <w:rFonts w:ascii="Times New Roman" w:hAnsi="Times New Roman"/>
                <w:kern w:val="0"/>
                <w:sz w:val="20"/>
                <w:szCs w:val="20"/>
              </w:rPr>
              <w:t>analysing</w:t>
            </w:r>
            <w:proofErr w:type="spellEnd"/>
            <w:r>
              <w:rPr>
                <w:rFonts w:ascii="Times New Roman" w:hAnsi="Times New Roman"/>
                <w:kern w:val="0"/>
                <w:sz w:val="20"/>
                <w:szCs w:val="20"/>
              </w:rPr>
              <w:t xml:space="preserve"> Google Panorama </w:t>
            </w:r>
            <w:proofErr w:type="gramStart"/>
            <w:r>
              <w:rPr>
                <w:rFonts w:ascii="Times New Roman" w:hAnsi="Times New Roman"/>
                <w:kern w:val="0"/>
                <w:sz w:val="20"/>
                <w:szCs w:val="20"/>
              </w:rPr>
              <w:t>photos(</w:t>
            </w:r>
            <w:proofErr w:type="gramEnd"/>
            <w:r>
              <w:rPr>
                <w:rFonts w:ascii="Times New Roman" w:hAnsi="Times New Roman"/>
                <w:kern w:val="0"/>
                <w:sz w:val="20"/>
                <w:szCs w:val="20"/>
              </w:rPr>
              <w:t>File7) of corresponding points in Street View, which include sky, trees, rivers, roads, cars, etc.</w:t>
            </w:r>
          </w:p>
        </w:tc>
      </w:tr>
      <w:tr w:rsidR="007F002D" w14:paraId="25BB7046" w14:textId="77777777">
        <w:trPr>
          <w:trHeight w:val="691"/>
        </w:trPr>
        <w:tc>
          <w:tcPr>
            <w:tcW w:w="304" w:type="dxa"/>
            <w:tcBorders>
              <w:top w:val="single" w:sz="4" w:space="0" w:color="auto"/>
              <w:left w:val="single" w:sz="4" w:space="0" w:color="auto"/>
              <w:bottom w:val="single" w:sz="4" w:space="0" w:color="auto"/>
              <w:right w:val="single" w:sz="4" w:space="0" w:color="auto"/>
            </w:tcBorders>
            <w:shd w:val="clear" w:color="auto" w:fill="E7E6E6"/>
          </w:tcPr>
          <w:p w14:paraId="5B8E2859" w14:textId="77777777" w:rsidR="007F002D" w:rsidRDefault="007F002D">
            <w:pPr>
              <w:jc w:val="left"/>
              <w:rPr>
                <w:rFonts w:ascii="Times New Roman" w:hAnsi="Times New Roman"/>
                <w:b/>
                <w:bCs/>
                <w:kern w:val="0"/>
                <w:sz w:val="20"/>
                <w:szCs w:val="20"/>
              </w:rPr>
            </w:pPr>
          </w:p>
        </w:tc>
        <w:tc>
          <w:tcPr>
            <w:tcW w:w="1410" w:type="dxa"/>
            <w:tcBorders>
              <w:top w:val="single" w:sz="4" w:space="0" w:color="auto"/>
              <w:left w:val="single" w:sz="4" w:space="0" w:color="auto"/>
              <w:bottom w:val="single" w:sz="4" w:space="0" w:color="auto"/>
              <w:right w:val="single" w:sz="4" w:space="0" w:color="auto"/>
            </w:tcBorders>
          </w:tcPr>
          <w:p w14:paraId="77AED5D7"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Data source:</w:t>
            </w:r>
          </w:p>
        </w:tc>
        <w:tc>
          <w:tcPr>
            <w:tcW w:w="6808" w:type="dxa"/>
            <w:tcBorders>
              <w:top w:val="single" w:sz="4" w:space="0" w:color="auto"/>
              <w:left w:val="single" w:sz="4" w:space="0" w:color="auto"/>
              <w:bottom w:val="single" w:sz="4" w:space="0" w:color="auto"/>
              <w:right w:val="single" w:sz="4" w:space="0" w:color="auto"/>
            </w:tcBorders>
          </w:tcPr>
          <w:p w14:paraId="094E8E72"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Google street view </w:t>
            </w:r>
          </w:p>
        </w:tc>
      </w:tr>
    </w:tbl>
    <w:p w14:paraId="22CF0480" w14:textId="71ED118B" w:rsidR="007F002D" w:rsidRDefault="007F002D">
      <w:pPr>
        <w:jc w:val="left"/>
        <w:rPr>
          <w:rFonts w:ascii="Times New Roman" w:hAnsi="Times New Roman"/>
          <w:sz w:val="20"/>
          <w:szCs w:val="20"/>
        </w:rPr>
      </w:pPr>
    </w:p>
    <w:tbl>
      <w:tblPr>
        <w:tblStyle w:val="a7"/>
        <w:tblW w:w="8522" w:type="dxa"/>
        <w:tblLayout w:type="fixed"/>
        <w:tblLook w:val="04A0" w:firstRow="1" w:lastRow="0" w:firstColumn="1" w:lastColumn="0" w:noHBand="0" w:noVBand="1"/>
      </w:tblPr>
      <w:tblGrid>
        <w:gridCol w:w="304"/>
        <w:gridCol w:w="1410"/>
        <w:gridCol w:w="6808"/>
      </w:tblGrid>
      <w:tr w:rsidR="007F002D" w14:paraId="6526E060" w14:textId="77777777" w:rsidTr="001421C9">
        <w:tc>
          <w:tcPr>
            <w:tcW w:w="304" w:type="dxa"/>
            <w:vMerge w:val="restart"/>
            <w:tcBorders>
              <w:top w:val="single" w:sz="4" w:space="0" w:color="auto"/>
              <w:left w:val="single" w:sz="4" w:space="0" w:color="auto"/>
              <w:bottom w:val="single" w:sz="4" w:space="0" w:color="auto"/>
              <w:right w:val="single" w:sz="4" w:space="0" w:color="auto"/>
            </w:tcBorders>
            <w:shd w:val="clear" w:color="auto" w:fill="E7E6E6"/>
          </w:tcPr>
          <w:p w14:paraId="7AEC5885"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7</w:t>
            </w:r>
          </w:p>
        </w:tc>
        <w:tc>
          <w:tcPr>
            <w:tcW w:w="1410" w:type="dxa"/>
            <w:tcBorders>
              <w:top w:val="single" w:sz="4" w:space="0" w:color="auto"/>
              <w:left w:val="single" w:sz="4" w:space="0" w:color="auto"/>
              <w:bottom w:val="single" w:sz="4" w:space="0" w:color="auto"/>
              <w:right w:val="single" w:sz="4" w:space="0" w:color="auto"/>
            </w:tcBorders>
          </w:tcPr>
          <w:p w14:paraId="580CE518"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01BDB073"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P</w:t>
            </w:r>
            <w:r>
              <w:rPr>
                <w:rFonts w:ascii="Times New Roman" w:hAnsi="Times New Roman" w:hint="eastAsia"/>
                <w:kern w:val="0"/>
                <w:sz w:val="20"/>
                <w:szCs w:val="20"/>
              </w:rPr>
              <w:t>icture</w:t>
            </w:r>
            <w:r>
              <w:rPr>
                <w:rFonts w:ascii="Times New Roman" w:hAnsi="Times New Roman"/>
                <w:kern w:val="0"/>
                <w:sz w:val="20"/>
                <w:szCs w:val="20"/>
              </w:rPr>
              <w:t>.zip</w:t>
            </w:r>
          </w:p>
        </w:tc>
      </w:tr>
      <w:tr w:rsidR="007F002D" w14:paraId="1B6154BC" w14:textId="77777777" w:rsidTr="001421C9">
        <w:tc>
          <w:tcPr>
            <w:tcW w:w="304" w:type="dxa"/>
            <w:vMerge/>
            <w:tcBorders>
              <w:top w:val="single" w:sz="4" w:space="0" w:color="auto"/>
              <w:left w:val="single" w:sz="4" w:space="0" w:color="auto"/>
              <w:bottom w:val="single" w:sz="4" w:space="0" w:color="auto"/>
              <w:right w:val="single" w:sz="4" w:space="0" w:color="auto"/>
            </w:tcBorders>
            <w:vAlign w:val="center"/>
          </w:tcPr>
          <w:p w14:paraId="1F7AB05A"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40CC1F46"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71D88B35"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zip</w:t>
            </w:r>
          </w:p>
        </w:tc>
      </w:tr>
      <w:tr w:rsidR="007F002D" w14:paraId="5F153AE4" w14:textId="77777777" w:rsidTr="001421C9">
        <w:trPr>
          <w:trHeight w:val="1431"/>
        </w:trPr>
        <w:tc>
          <w:tcPr>
            <w:tcW w:w="304" w:type="dxa"/>
            <w:vMerge/>
            <w:tcBorders>
              <w:top w:val="single" w:sz="4" w:space="0" w:color="auto"/>
              <w:left w:val="single" w:sz="4" w:space="0" w:color="auto"/>
              <w:bottom w:val="single" w:sz="4" w:space="0" w:color="auto"/>
              <w:right w:val="single" w:sz="4" w:space="0" w:color="auto"/>
            </w:tcBorders>
            <w:vAlign w:val="center"/>
          </w:tcPr>
          <w:p w14:paraId="7FFC7A19" w14:textId="77777777" w:rsidR="007F002D" w:rsidRDefault="007F002D">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13E50E11"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555954C0" w14:textId="5A653408" w:rsidR="007F002D" w:rsidRDefault="00000000">
            <w:pPr>
              <w:jc w:val="left"/>
              <w:rPr>
                <w:rFonts w:ascii="Times New Roman" w:hAnsi="Times New Roman"/>
                <w:kern w:val="0"/>
                <w:sz w:val="20"/>
                <w:szCs w:val="20"/>
              </w:rPr>
            </w:pPr>
            <w:r>
              <w:rPr>
                <w:rFonts w:ascii="Times New Roman" w:hAnsi="Times New Roman"/>
                <w:kern w:val="0"/>
                <w:sz w:val="20"/>
                <w:szCs w:val="20"/>
              </w:rPr>
              <w:t xml:space="preserve">Google panoramic photographs of the study area collected at 10m separation points, </w:t>
            </w:r>
            <w:r>
              <w:rPr>
                <w:rFonts w:ascii="Times New Roman" w:hAnsi="Times New Roman" w:hint="eastAsia"/>
                <w:kern w:val="0"/>
                <w:sz w:val="20"/>
                <w:szCs w:val="20"/>
              </w:rPr>
              <w:t>a</w:t>
            </w:r>
            <w:r>
              <w:rPr>
                <w:rFonts w:ascii="Times New Roman" w:hAnsi="Times New Roman"/>
                <w:kern w:val="0"/>
                <w:sz w:val="20"/>
                <w:szCs w:val="20"/>
              </w:rPr>
              <w:t xml:space="preserve"> total of 15,93</w:t>
            </w:r>
            <w:r w:rsidR="007124B7">
              <w:rPr>
                <w:rFonts w:ascii="Times New Roman" w:hAnsi="Times New Roman"/>
                <w:kern w:val="0"/>
                <w:sz w:val="20"/>
                <w:szCs w:val="20"/>
              </w:rPr>
              <w:t>1</w:t>
            </w:r>
            <w:r>
              <w:rPr>
                <w:rFonts w:ascii="Times New Roman" w:hAnsi="Times New Roman"/>
                <w:kern w:val="0"/>
                <w:sz w:val="20"/>
                <w:szCs w:val="20"/>
              </w:rPr>
              <w:t xml:space="preserve"> photos.</w:t>
            </w:r>
          </w:p>
        </w:tc>
      </w:tr>
      <w:tr w:rsidR="007F002D" w14:paraId="35ADC1BC" w14:textId="77777777" w:rsidTr="001421C9">
        <w:trPr>
          <w:trHeight w:val="691"/>
        </w:trPr>
        <w:tc>
          <w:tcPr>
            <w:tcW w:w="304" w:type="dxa"/>
            <w:tcBorders>
              <w:top w:val="single" w:sz="4" w:space="0" w:color="auto"/>
              <w:left w:val="single" w:sz="4" w:space="0" w:color="auto"/>
              <w:bottom w:val="single" w:sz="4" w:space="0" w:color="auto"/>
              <w:right w:val="single" w:sz="4" w:space="0" w:color="auto"/>
            </w:tcBorders>
            <w:shd w:val="clear" w:color="auto" w:fill="E7E6E6"/>
          </w:tcPr>
          <w:p w14:paraId="4C81214E" w14:textId="77777777" w:rsidR="007F002D" w:rsidRDefault="007F002D">
            <w:pPr>
              <w:jc w:val="left"/>
              <w:rPr>
                <w:rFonts w:ascii="Times New Roman" w:hAnsi="Times New Roman"/>
                <w:b/>
                <w:bCs/>
                <w:kern w:val="0"/>
                <w:sz w:val="20"/>
                <w:szCs w:val="20"/>
              </w:rPr>
            </w:pPr>
          </w:p>
        </w:tc>
        <w:tc>
          <w:tcPr>
            <w:tcW w:w="1410" w:type="dxa"/>
            <w:tcBorders>
              <w:top w:val="single" w:sz="4" w:space="0" w:color="auto"/>
              <w:left w:val="single" w:sz="4" w:space="0" w:color="auto"/>
              <w:bottom w:val="single" w:sz="4" w:space="0" w:color="auto"/>
              <w:right w:val="single" w:sz="4" w:space="0" w:color="auto"/>
            </w:tcBorders>
          </w:tcPr>
          <w:p w14:paraId="10E79D6F" w14:textId="77777777" w:rsidR="007F002D" w:rsidRDefault="00000000">
            <w:pPr>
              <w:jc w:val="left"/>
              <w:rPr>
                <w:rFonts w:ascii="Times New Roman" w:hAnsi="Times New Roman"/>
                <w:b/>
                <w:bCs/>
                <w:kern w:val="0"/>
                <w:sz w:val="20"/>
                <w:szCs w:val="20"/>
              </w:rPr>
            </w:pPr>
            <w:r>
              <w:rPr>
                <w:rFonts w:ascii="Times New Roman" w:hAnsi="Times New Roman"/>
                <w:b/>
                <w:bCs/>
                <w:kern w:val="0"/>
                <w:sz w:val="20"/>
                <w:szCs w:val="20"/>
              </w:rPr>
              <w:t>Data source:</w:t>
            </w:r>
          </w:p>
        </w:tc>
        <w:tc>
          <w:tcPr>
            <w:tcW w:w="6808" w:type="dxa"/>
            <w:tcBorders>
              <w:top w:val="single" w:sz="4" w:space="0" w:color="auto"/>
              <w:left w:val="single" w:sz="4" w:space="0" w:color="auto"/>
              <w:bottom w:val="single" w:sz="4" w:space="0" w:color="auto"/>
              <w:right w:val="single" w:sz="4" w:space="0" w:color="auto"/>
            </w:tcBorders>
          </w:tcPr>
          <w:p w14:paraId="208F549D" w14:textId="77777777" w:rsidR="007F002D" w:rsidRDefault="00000000">
            <w:pPr>
              <w:jc w:val="left"/>
              <w:rPr>
                <w:rFonts w:ascii="Times New Roman" w:hAnsi="Times New Roman"/>
                <w:kern w:val="0"/>
                <w:sz w:val="20"/>
                <w:szCs w:val="20"/>
              </w:rPr>
            </w:pPr>
            <w:r>
              <w:rPr>
                <w:rFonts w:ascii="Times New Roman" w:hAnsi="Times New Roman"/>
                <w:kern w:val="0"/>
                <w:sz w:val="20"/>
                <w:szCs w:val="20"/>
              </w:rPr>
              <w:t xml:space="preserve">Google street view </w:t>
            </w:r>
          </w:p>
        </w:tc>
      </w:tr>
    </w:tbl>
    <w:p w14:paraId="2EC6E60D" w14:textId="1F7A550F" w:rsidR="001421C9" w:rsidRDefault="001421C9" w:rsidP="001421C9">
      <w:pPr>
        <w:jc w:val="left"/>
        <w:rPr>
          <w:rFonts w:ascii="Times New Roman" w:hAnsi="Times New Roman"/>
          <w:sz w:val="20"/>
          <w:szCs w:val="20"/>
        </w:rPr>
      </w:pPr>
    </w:p>
    <w:p w14:paraId="0C2D2124" w14:textId="77777777" w:rsidR="007124B7" w:rsidRDefault="007124B7">
      <w:pPr>
        <w:jc w:val="left"/>
        <w:rPr>
          <w:rFonts w:ascii="Times New Roman" w:hAnsi="Times New Roman" w:hint="eastAsia"/>
          <w:sz w:val="28"/>
          <w:szCs w:val="28"/>
        </w:rPr>
      </w:pPr>
    </w:p>
    <w:tbl>
      <w:tblPr>
        <w:tblStyle w:val="a7"/>
        <w:tblW w:w="8522" w:type="dxa"/>
        <w:tblLayout w:type="fixed"/>
        <w:tblLook w:val="04A0" w:firstRow="1" w:lastRow="0" w:firstColumn="1" w:lastColumn="0" w:noHBand="0" w:noVBand="1"/>
      </w:tblPr>
      <w:tblGrid>
        <w:gridCol w:w="304"/>
        <w:gridCol w:w="1410"/>
        <w:gridCol w:w="6808"/>
      </w:tblGrid>
      <w:tr w:rsidR="007124B7" w14:paraId="1537128A" w14:textId="77777777" w:rsidTr="001421C9">
        <w:tc>
          <w:tcPr>
            <w:tcW w:w="304" w:type="dxa"/>
            <w:vMerge w:val="restart"/>
            <w:tcBorders>
              <w:top w:val="single" w:sz="4" w:space="0" w:color="auto"/>
              <w:left w:val="single" w:sz="4" w:space="0" w:color="auto"/>
              <w:bottom w:val="single" w:sz="4" w:space="0" w:color="auto"/>
              <w:right w:val="single" w:sz="4" w:space="0" w:color="auto"/>
            </w:tcBorders>
            <w:shd w:val="clear" w:color="auto" w:fill="E7E6E6"/>
          </w:tcPr>
          <w:p w14:paraId="0DBC0CF0" w14:textId="1EEE6752"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8</w:t>
            </w:r>
          </w:p>
        </w:tc>
        <w:tc>
          <w:tcPr>
            <w:tcW w:w="1410" w:type="dxa"/>
            <w:tcBorders>
              <w:top w:val="single" w:sz="4" w:space="0" w:color="auto"/>
              <w:left w:val="single" w:sz="4" w:space="0" w:color="auto"/>
              <w:bottom w:val="single" w:sz="4" w:space="0" w:color="auto"/>
              <w:right w:val="single" w:sz="4" w:space="0" w:color="auto"/>
            </w:tcBorders>
          </w:tcPr>
          <w:p w14:paraId="0248FB94"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44E80C92" w14:textId="654A115B" w:rsidR="007124B7" w:rsidRDefault="007124B7" w:rsidP="009D1CF1">
            <w:pPr>
              <w:jc w:val="left"/>
              <w:rPr>
                <w:rFonts w:ascii="Times New Roman" w:hAnsi="Times New Roman"/>
                <w:kern w:val="0"/>
                <w:sz w:val="20"/>
                <w:szCs w:val="20"/>
              </w:rPr>
            </w:pPr>
            <w:r w:rsidRPr="007124B7">
              <w:rPr>
                <w:rFonts w:ascii="Times New Roman" w:hAnsi="Times New Roman"/>
                <w:kern w:val="0"/>
                <w:sz w:val="20"/>
                <w:szCs w:val="20"/>
              </w:rPr>
              <w:t>StreetSemanticSegmentationResults.zip</w:t>
            </w:r>
          </w:p>
        </w:tc>
      </w:tr>
      <w:tr w:rsidR="007124B7" w14:paraId="753BA5FA" w14:textId="77777777" w:rsidTr="001421C9">
        <w:tc>
          <w:tcPr>
            <w:tcW w:w="304" w:type="dxa"/>
            <w:vMerge/>
            <w:tcBorders>
              <w:top w:val="single" w:sz="4" w:space="0" w:color="auto"/>
              <w:left w:val="single" w:sz="4" w:space="0" w:color="auto"/>
              <w:bottom w:val="single" w:sz="4" w:space="0" w:color="auto"/>
              <w:right w:val="single" w:sz="4" w:space="0" w:color="auto"/>
            </w:tcBorders>
            <w:vAlign w:val="center"/>
          </w:tcPr>
          <w:p w14:paraId="7CCEE5E9" w14:textId="77777777" w:rsidR="007124B7" w:rsidRDefault="007124B7" w:rsidP="009D1CF1">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28571B2D"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30BA46D2" w14:textId="77777777" w:rsidR="007124B7" w:rsidRDefault="007124B7" w:rsidP="009D1CF1">
            <w:pPr>
              <w:jc w:val="left"/>
              <w:rPr>
                <w:rFonts w:ascii="Times New Roman" w:hAnsi="Times New Roman"/>
                <w:kern w:val="0"/>
                <w:sz w:val="20"/>
                <w:szCs w:val="20"/>
              </w:rPr>
            </w:pPr>
            <w:r>
              <w:rPr>
                <w:rFonts w:ascii="Times New Roman" w:hAnsi="Times New Roman"/>
                <w:kern w:val="0"/>
                <w:sz w:val="20"/>
                <w:szCs w:val="20"/>
              </w:rPr>
              <w:t>zip</w:t>
            </w:r>
          </w:p>
        </w:tc>
      </w:tr>
      <w:tr w:rsidR="007124B7" w14:paraId="720A3EBF" w14:textId="77777777" w:rsidTr="001421C9">
        <w:trPr>
          <w:trHeight w:val="765"/>
        </w:trPr>
        <w:tc>
          <w:tcPr>
            <w:tcW w:w="304" w:type="dxa"/>
            <w:vMerge/>
            <w:tcBorders>
              <w:top w:val="single" w:sz="4" w:space="0" w:color="auto"/>
              <w:left w:val="single" w:sz="4" w:space="0" w:color="auto"/>
              <w:bottom w:val="single" w:sz="4" w:space="0" w:color="auto"/>
              <w:right w:val="single" w:sz="4" w:space="0" w:color="auto"/>
            </w:tcBorders>
            <w:vAlign w:val="center"/>
          </w:tcPr>
          <w:p w14:paraId="0C5B50CC" w14:textId="77777777" w:rsidR="007124B7" w:rsidRDefault="007124B7" w:rsidP="009D1CF1">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26376805"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369E4D5A" w14:textId="7C44401C" w:rsidR="007124B7" w:rsidRDefault="007124B7" w:rsidP="009D1CF1">
            <w:pPr>
              <w:jc w:val="left"/>
              <w:rPr>
                <w:rFonts w:ascii="Times New Roman" w:hAnsi="Times New Roman" w:hint="eastAsia"/>
                <w:kern w:val="0"/>
                <w:sz w:val="20"/>
                <w:szCs w:val="20"/>
              </w:rPr>
            </w:pPr>
            <w:r w:rsidRPr="007124B7">
              <w:rPr>
                <w:rFonts w:ascii="Times New Roman" w:hAnsi="Times New Roman"/>
                <w:kern w:val="0"/>
                <w:sz w:val="20"/>
                <w:szCs w:val="20"/>
              </w:rPr>
              <w:t>Results of Street View Semantic Analysis for Google Street Panoramas</w:t>
            </w:r>
            <w:r>
              <w:rPr>
                <w:rFonts w:ascii="Times New Roman" w:hAnsi="Times New Roman" w:hint="eastAsia"/>
                <w:kern w:val="0"/>
                <w:sz w:val="20"/>
                <w:szCs w:val="20"/>
              </w:rPr>
              <w:t xml:space="preserve">, </w:t>
            </w:r>
            <w:r>
              <w:rPr>
                <w:rFonts w:ascii="Times New Roman" w:hAnsi="Times New Roman" w:hint="eastAsia"/>
                <w:kern w:val="0"/>
                <w:sz w:val="20"/>
                <w:szCs w:val="20"/>
              </w:rPr>
              <w:t>a</w:t>
            </w:r>
            <w:r>
              <w:rPr>
                <w:rFonts w:ascii="Times New Roman" w:hAnsi="Times New Roman"/>
                <w:kern w:val="0"/>
                <w:sz w:val="20"/>
                <w:szCs w:val="20"/>
              </w:rPr>
              <w:t xml:space="preserve"> total of 15,931 photos.</w:t>
            </w:r>
          </w:p>
        </w:tc>
      </w:tr>
      <w:tr w:rsidR="007124B7" w14:paraId="7E2FBDAC" w14:textId="77777777" w:rsidTr="001421C9">
        <w:trPr>
          <w:trHeight w:val="691"/>
        </w:trPr>
        <w:tc>
          <w:tcPr>
            <w:tcW w:w="304" w:type="dxa"/>
            <w:tcBorders>
              <w:top w:val="single" w:sz="4" w:space="0" w:color="auto"/>
              <w:left w:val="single" w:sz="4" w:space="0" w:color="auto"/>
              <w:bottom w:val="single" w:sz="4" w:space="0" w:color="auto"/>
              <w:right w:val="single" w:sz="4" w:space="0" w:color="auto"/>
            </w:tcBorders>
            <w:shd w:val="clear" w:color="auto" w:fill="E7E6E6"/>
          </w:tcPr>
          <w:p w14:paraId="0E16296A" w14:textId="77777777" w:rsidR="007124B7" w:rsidRDefault="007124B7" w:rsidP="009D1CF1">
            <w:pPr>
              <w:jc w:val="left"/>
              <w:rPr>
                <w:rFonts w:ascii="Times New Roman" w:hAnsi="Times New Roman"/>
                <w:b/>
                <w:bCs/>
                <w:kern w:val="0"/>
                <w:sz w:val="20"/>
                <w:szCs w:val="20"/>
              </w:rPr>
            </w:pPr>
          </w:p>
        </w:tc>
        <w:tc>
          <w:tcPr>
            <w:tcW w:w="1410" w:type="dxa"/>
            <w:tcBorders>
              <w:top w:val="single" w:sz="4" w:space="0" w:color="auto"/>
              <w:left w:val="single" w:sz="4" w:space="0" w:color="auto"/>
              <w:bottom w:val="single" w:sz="4" w:space="0" w:color="auto"/>
              <w:right w:val="single" w:sz="4" w:space="0" w:color="auto"/>
            </w:tcBorders>
          </w:tcPr>
          <w:p w14:paraId="033F7D16"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Data source:</w:t>
            </w:r>
          </w:p>
        </w:tc>
        <w:tc>
          <w:tcPr>
            <w:tcW w:w="6808" w:type="dxa"/>
            <w:tcBorders>
              <w:top w:val="single" w:sz="4" w:space="0" w:color="auto"/>
              <w:left w:val="single" w:sz="4" w:space="0" w:color="auto"/>
              <w:bottom w:val="single" w:sz="4" w:space="0" w:color="auto"/>
              <w:right w:val="single" w:sz="4" w:space="0" w:color="auto"/>
            </w:tcBorders>
          </w:tcPr>
          <w:p w14:paraId="35AE6399" w14:textId="75073C59" w:rsidR="007124B7" w:rsidRDefault="007124B7" w:rsidP="009D1CF1">
            <w:pPr>
              <w:jc w:val="left"/>
              <w:rPr>
                <w:rFonts w:ascii="Times New Roman" w:hAnsi="Times New Roman"/>
                <w:kern w:val="0"/>
                <w:sz w:val="20"/>
                <w:szCs w:val="20"/>
              </w:rPr>
            </w:pPr>
            <w:r>
              <w:rPr>
                <w:rFonts w:ascii="Times New Roman" w:hAnsi="Times New Roman" w:hint="eastAsia"/>
                <w:kern w:val="0"/>
                <w:sz w:val="20"/>
                <w:szCs w:val="20"/>
              </w:rPr>
              <w:t>python</w:t>
            </w:r>
            <w:r>
              <w:rPr>
                <w:rFonts w:ascii="Times New Roman" w:hAnsi="Times New Roman"/>
                <w:kern w:val="0"/>
                <w:sz w:val="20"/>
                <w:szCs w:val="20"/>
              </w:rPr>
              <w:t xml:space="preserve"> </w:t>
            </w:r>
          </w:p>
        </w:tc>
      </w:tr>
    </w:tbl>
    <w:p w14:paraId="7976A206" w14:textId="1C862F8C" w:rsidR="007F002D" w:rsidRPr="001421C9" w:rsidRDefault="007F002D">
      <w:pPr>
        <w:jc w:val="left"/>
        <w:rPr>
          <w:rFonts w:ascii="Times New Roman" w:hAnsi="Times New Roman" w:hint="eastAsia"/>
          <w:sz w:val="20"/>
          <w:szCs w:val="20"/>
        </w:rPr>
      </w:pPr>
    </w:p>
    <w:tbl>
      <w:tblPr>
        <w:tblStyle w:val="a7"/>
        <w:tblW w:w="8522" w:type="dxa"/>
        <w:tblLayout w:type="fixed"/>
        <w:tblLook w:val="04A0" w:firstRow="1" w:lastRow="0" w:firstColumn="1" w:lastColumn="0" w:noHBand="0" w:noVBand="1"/>
      </w:tblPr>
      <w:tblGrid>
        <w:gridCol w:w="304"/>
        <w:gridCol w:w="1410"/>
        <w:gridCol w:w="6808"/>
      </w:tblGrid>
      <w:tr w:rsidR="007124B7" w14:paraId="000BAE80" w14:textId="77777777" w:rsidTr="001421C9">
        <w:tc>
          <w:tcPr>
            <w:tcW w:w="304" w:type="dxa"/>
            <w:vMerge w:val="restart"/>
            <w:tcBorders>
              <w:top w:val="single" w:sz="4" w:space="0" w:color="auto"/>
              <w:left w:val="single" w:sz="4" w:space="0" w:color="auto"/>
              <w:bottom w:val="single" w:sz="4" w:space="0" w:color="auto"/>
              <w:right w:val="single" w:sz="4" w:space="0" w:color="auto"/>
            </w:tcBorders>
            <w:shd w:val="clear" w:color="auto" w:fill="E7E6E6"/>
          </w:tcPr>
          <w:p w14:paraId="5A596B65" w14:textId="3F078F09"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9</w:t>
            </w:r>
          </w:p>
        </w:tc>
        <w:tc>
          <w:tcPr>
            <w:tcW w:w="1410" w:type="dxa"/>
            <w:tcBorders>
              <w:top w:val="single" w:sz="4" w:space="0" w:color="auto"/>
              <w:left w:val="single" w:sz="4" w:space="0" w:color="auto"/>
              <w:bottom w:val="single" w:sz="4" w:space="0" w:color="auto"/>
              <w:right w:val="single" w:sz="4" w:space="0" w:color="auto"/>
            </w:tcBorders>
          </w:tcPr>
          <w:p w14:paraId="3379F5AE"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68D2F4F1" w14:textId="100B1963" w:rsidR="007124B7" w:rsidRDefault="001421C9" w:rsidP="009D1CF1">
            <w:pPr>
              <w:jc w:val="left"/>
              <w:rPr>
                <w:rFonts w:ascii="Times New Roman" w:hAnsi="Times New Roman"/>
                <w:kern w:val="0"/>
                <w:sz w:val="20"/>
                <w:szCs w:val="20"/>
              </w:rPr>
            </w:pPr>
            <w:proofErr w:type="spellStart"/>
            <w:r w:rsidRPr="001421C9">
              <w:rPr>
                <w:rFonts w:ascii="Times New Roman" w:hAnsi="Times New Roman"/>
                <w:kern w:val="0"/>
                <w:sz w:val="20"/>
                <w:szCs w:val="20"/>
              </w:rPr>
              <w:t>greenratemap.mxd</w:t>
            </w:r>
            <w:proofErr w:type="spellEnd"/>
          </w:p>
        </w:tc>
      </w:tr>
      <w:tr w:rsidR="007124B7" w14:paraId="701516E4" w14:textId="77777777" w:rsidTr="001421C9">
        <w:tc>
          <w:tcPr>
            <w:tcW w:w="304" w:type="dxa"/>
            <w:vMerge/>
            <w:tcBorders>
              <w:top w:val="single" w:sz="4" w:space="0" w:color="auto"/>
              <w:left w:val="single" w:sz="4" w:space="0" w:color="auto"/>
              <w:bottom w:val="single" w:sz="4" w:space="0" w:color="auto"/>
              <w:right w:val="single" w:sz="4" w:space="0" w:color="auto"/>
            </w:tcBorders>
            <w:vAlign w:val="center"/>
          </w:tcPr>
          <w:p w14:paraId="5B321C05" w14:textId="77777777" w:rsidR="007124B7" w:rsidRDefault="007124B7" w:rsidP="009D1CF1">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2C69DC83"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743D55E5" w14:textId="3F5B1E91" w:rsidR="007124B7" w:rsidRDefault="001421C9" w:rsidP="009D1CF1">
            <w:pPr>
              <w:jc w:val="left"/>
              <w:rPr>
                <w:rFonts w:ascii="Times New Roman" w:hAnsi="Times New Roman"/>
                <w:kern w:val="0"/>
                <w:sz w:val="20"/>
                <w:szCs w:val="20"/>
              </w:rPr>
            </w:pPr>
            <w:proofErr w:type="spellStart"/>
            <w:r>
              <w:rPr>
                <w:rFonts w:ascii="Times New Roman" w:hAnsi="Times New Roman"/>
                <w:kern w:val="0"/>
                <w:sz w:val="20"/>
                <w:szCs w:val="20"/>
              </w:rPr>
              <w:t>Arcgis</w:t>
            </w:r>
            <w:proofErr w:type="spellEnd"/>
          </w:p>
        </w:tc>
      </w:tr>
      <w:tr w:rsidR="007124B7" w14:paraId="0DBD9F93" w14:textId="77777777" w:rsidTr="005416AC">
        <w:trPr>
          <w:trHeight w:val="728"/>
        </w:trPr>
        <w:tc>
          <w:tcPr>
            <w:tcW w:w="304" w:type="dxa"/>
            <w:vMerge/>
            <w:tcBorders>
              <w:top w:val="single" w:sz="4" w:space="0" w:color="auto"/>
              <w:left w:val="single" w:sz="4" w:space="0" w:color="auto"/>
              <w:bottom w:val="single" w:sz="4" w:space="0" w:color="auto"/>
              <w:right w:val="single" w:sz="4" w:space="0" w:color="auto"/>
            </w:tcBorders>
            <w:vAlign w:val="center"/>
          </w:tcPr>
          <w:p w14:paraId="741C2DD3" w14:textId="77777777" w:rsidR="007124B7" w:rsidRDefault="007124B7" w:rsidP="009D1CF1">
            <w:pPr>
              <w:rPr>
                <w:rFonts w:ascii="Times New Roman" w:hAnsi="Times New Roman"/>
                <w:b/>
                <w:bCs/>
                <w:sz w:val="20"/>
                <w:szCs w:val="20"/>
              </w:rPr>
            </w:pPr>
          </w:p>
        </w:tc>
        <w:tc>
          <w:tcPr>
            <w:tcW w:w="1410" w:type="dxa"/>
            <w:tcBorders>
              <w:top w:val="single" w:sz="4" w:space="0" w:color="auto"/>
              <w:left w:val="single" w:sz="4" w:space="0" w:color="auto"/>
              <w:bottom w:val="single" w:sz="4" w:space="0" w:color="auto"/>
              <w:right w:val="single" w:sz="4" w:space="0" w:color="auto"/>
            </w:tcBorders>
          </w:tcPr>
          <w:p w14:paraId="7816E160"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20D1051B" w14:textId="77777777" w:rsidR="007124B7" w:rsidRDefault="007124B7" w:rsidP="009D1CF1">
            <w:pPr>
              <w:jc w:val="left"/>
              <w:rPr>
                <w:rFonts w:ascii="Times New Roman" w:hAnsi="Times New Roman" w:hint="eastAsia"/>
                <w:kern w:val="0"/>
                <w:sz w:val="20"/>
                <w:szCs w:val="20"/>
              </w:rPr>
            </w:pPr>
            <w:r w:rsidRPr="007124B7">
              <w:rPr>
                <w:rFonts w:ascii="Times New Roman" w:hAnsi="Times New Roman"/>
                <w:kern w:val="0"/>
                <w:sz w:val="20"/>
                <w:szCs w:val="20"/>
              </w:rPr>
              <w:t>Results of Street View Semantic Analysis for Google Street Panoramas</w:t>
            </w:r>
            <w:r>
              <w:rPr>
                <w:rFonts w:ascii="Times New Roman" w:hAnsi="Times New Roman" w:hint="eastAsia"/>
                <w:kern w:val="0"/>
                <w:sz w:val="20"/>
                <w:szCs w:val="20"/>
              </w:rPr>
              <w:t>, a</w:t>
            </w:r>
            <w:r>
              <w:rPr>
                <w:rFonts w:ascii="Times New Roman" w:hAnsi="Times New Roman"/>
                <w:kern w:val="0"/>
                <w:sz w:val="20"/>
                <w:szCs w:val="20"/>
              </w:rPr>
              <w:t xml:space="preserve"> total of 15,931 photos.</w:t>
            </w:r>
          </w:p>
        </w:tc>
      </w:tr>
      <w:tr w:rsidR="007124B7" w14:paraId="6AF01891" w14:textId="77777777" w:rsidTr="001421C9">
        <w:trPr>
          <w:trHeight w:val="691"/>
        </w:trPr>
        <w:tc>
          <w:tcPr>
            <w:tcW w:w="304" w:type="dxa"/>
            <w:tcBorders>
              <w:top w:val="single" w:sz="4" w:space="0" w:color="auto"/>
              <w:left w:val="single" w:sz="4" w:space="0" w:color="auto"/>
              <w:bottom w:val="single" w:sz="4" w:space="0" w:color="auto"/>
              <w:right w:val="single" w:sz="4" w:space="0" w:color="auto"/>
            </w:tcBorders>
            <w:shd w:val="clear" w:color="auto" w:fill="E7E6E6"/>
          </w:tcPr>
          <w:p w14:paraId="3E9F77CF" w14:textId="77777777" w:rsidR="007124B7" w:rsidRDefault="007124B7" w:rsidP="009D1CF1">
            <w:pPr>
              <w:jc w:val="left"/>
              <w:rPr>
                <w:rFonts w:ascii="Times New Roman" w:hAnsi="Times New Roman"/>
                <w:b/>
                <w:bCs/>
                <w:kern w:val="0"/>
                <w:sz w:val="20"/>
                <w:szCs w:val="20"/>
              </w:rPr>
            </w:pPr>
          </w:p>
        </w:tc>
        <w:tc>
          <w:tcPr>
            <w:tcW w:w="1410" w:type="dxa"/>
            <w:tcBorders>
              <w:top w:val="single" w:sz="4" w:space="0" w:color="auto"/>
              <w:left w:val="single" w:sz="4" w:space="0" w:color="auto"/>
              <w:bottom w:val="single" w:sz="4" w:space="0" w:color="auto"/>
              <w:right w:val="single" w:sz="4" w:space="0" w:color="auto"/>
            </w:tcBorders>
          </w:tcPr>
          <w:p w14:paraId="06C41CE4"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Data source:</w:t>
            </w:r>
          </w:p>
        </w:tc>
        <w:tc>
          <w:tcPr>
            <w:tcW w:w="6808" w:type="dxa"/>
            <w:tcBorders>
              <w:top w:val="single" w:sz="4" w:space="0" w:color="auto"/>
              <w:left w:val="single" w:sz="4" w:space="0" w:color="auto"/>
              <w:bottom w:val="single" w:sz="4" w:space="0" w:color="auto"/>
              <w:right w:val="single" w:sz="4" w:space="0" w:color="auto"/>
            </w:tcBorders>
          </w:tcPr>
          <w:p w14:paraId="2C94FE64" w14:textId="1911C35C" w:rsidR="007124B7" w:rsidRDefault="001421C9" w:rsidP="009D1CF1">
            <w:pPr>
              <w:jc w:val="left"/>
              <w:rPr>
                <w:rFonts w:ascii="Times New Roman" w:hAnsi="Times New Roman"/>
                <w:kern w:val="0"/>
                <w:sz w:val="20"/>
                <w:szCs w:val="20"/>
              </w:rPr>
            </w:pPr>
            <w:proofErr w:type="spellStart"/>
            <w:r>
              <w:rPr>
                <w:rFonts w:ascii="Times New Roman" w:hAnsi="Times New Roman"/>
                <w:kern w:val="0"/>
                <w:sz w:val="20"/>
                <w:szCs w:val="20"/>
              </w:rPr>
              <w:t>Arcgis</w:t>
            </w:r>
            <w:proofErr w:type="spellEnd"/>
            <w:r>
              <w:rPr>
                <w:rFonts w:ascii="Times New Roman" w:hAnsi="Times New Roman"/>
                <w:kern w:val="0"/>
                <w:sz w:val="20"/>
                <w:szCs w:val="20"/>
              </w:rPr>
              <w:t xml:space="preserve"> </w:t>
            </w:r>
          </w:p>
        </w:tc>
      </w:tr>
    </w:tbl>
    <w:p w14:paraId="63AEDC89" w14:textId="6325813F" w:rsidR="007124B7" w:rsidRPr="001421C9" w:rsidRDefault="007124B7">
      <w:pPr>
        <w:jc w:val="left"/>
        <w:rPr>
          <w:rFonts w:ascii="Times New Roman" w:hAnsi="Times New Roman" w:hint="eastAsia"/>
          <w:sz w:val="20"/>
          <w:szCs w:val="20"/>
        </w:rPr>
      </w:pPr>
    </w:p>
    <w:tbl>
      <w:tblPr>
        <w:tblStyle w:val="a7"/>
        <w:tblW w:w="8522" w:type="dxa"/>
        <w:tblLayout w:type="fixed"/>
        <w:tblLook w:val="04A0" w:firstRow="1" w:lastRow="0" w:firstColumn="1" w:lastColumn="0" w:noHBand="0" w:noVBand="1"/>
      </w:tblPr>
      <w:tblGrid>
        <w:gridCol w:w="279"/>
        <w:gridCol w:w="1435"/>
        <w:gridCol w:w="6808"/>
      </w:tblGrid>
      <w:tr w:rsidR="007124B7" w14:paraId="717CC4C5" w14:textId="77777777" w:rsidTr="00421BDE">
        <w:tc>
          <w:tcPr>
            <w:tcW w:w="279" w:type="dxa"/>
            <w:vMerge w:val="restart"/>
            <w:tcBorders>
              <w:top w:val="single" w:sz="4" w:space="0" w:color="auto"/>
              <w:left w:val="single" w:sz="4" w:space="0" w:color="auto"/>
              <w:bottom w:val="single" w:sz="4" w:space="0" w:color="auto"/>
              <w:right w:val="single" w:sz="4" w:space="0" w:color="auto"/>
            </w:tcBorders>
            <w:shd w:val="clear" w:color="auto" w:fill="E7E6E6"/>
          </w:tcPr>
          <w:p w14:paraId="2EAFDB70" w14:textId="5E9E8F4B"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10</w:t>
            </w:r>
          </w:p>
        </w:tc>
        <w:tc>
          <w:tcPr>
            <w:tcW w:w="1435" w:type="dxa"/>
            <w:tcBorders>
              <w:top w:val="single" w:sz="4" w:space="0" w:color="auto"/>
              <w:left w:val="single" w:sz="4" w:space="0" w:color="auto"/>
              <w:bottom w:val="single" w:sz="4" w:space="0" w:color="auto"/>
              <w:right w:val="single" w:sz="4" w:space="0" w:color="auto"/>
            </w:tcBorders>
          </w:tcPr>
          <w:p w14:paraId="2B822D7B"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Filename:</w:t>
            </w:r>
          </w:p>
        </w:tc>
        <w:tc>
          <w:tcPr>
            <w:tcW w:w="6808" w:type="dxa"/>
            <w:tcBorders>
              <w:top w:val="single" w:sz="4" w:space="0" w:color="auto"/>
              <w:left w:val="single" w:sz="4" w:space="0" w:color="auto"/>
              <w:bottom w:val="single" w:sz="4" w:space="0" w:color="auto"/>
              <w:right w:val="single" w:sz="4" w:space="0" w:color="auto"/>
            </w:tcBorders>
          </w:tcPr>
          <w:p w14:paraId="3C17A0B3" w14:textId="6EA2E3FC" w:rsidR="007124B7" w:rsidRDefault="005416AC" w:rsidP="009D1CF1">
            <w:pPr>
              <w:jc w:val="left"/>
              <w:rPr>
                <w:rFonts w:ascii="Times New Roman" w:hAnsi="Times New Roman"/>
                <w:kern w:val="0"/>
                <w:sz w:val="20"/>
                <w:szCs w:val="20"/>
              </w:rPr>
            </w:pPr>
            <w:r w:rsidRPr="005416AC">
              <w:rPr>
                <w:rFonts w:ascii="Times New Roman" w:hAnsi="Times New Roman"/>
                <w:kern w:val="0"/>
                <w:sz w:val="20"/>
                <w:szCs w:val="20"/>
              </w:rPr>
              <w:t>semanticpy.zip</w:t>
            </w:r>
          </w:p>
        </w:tc>
      </w:tr>
      <w:tr w:rsidR="007124B7" w14:paraId="6916D9DE" w14:textId="77777777" w:rsidTr="00421BDE">
        <w:tc>
          <w:tcPr>
            <w:tcW w:w="279" w:type="dxa"/>
            <w:vMerge/>
            <w:tcBorders>
              <w:top w:val="single" w:sz="4" w:space="0" w:color="auto"/>
              <w:left w:val="single" w:sz="4" w:space="0" w:color="auto"/>
              <w:bottom w:val="single" w:sz="4" w:space="0" w:color="auto"/>
              <w:right w:val="single" w:sz="4" w:space="0" w:color="auto"/>
            </w:tcBorders>
            <w:vAlign w:val="center"/>
          </w:tcPr>
          <w:p w14:paraId="5A95C049" w14:textId="77777777" w:rsidR="007124B7" w:rsidRDefault="007124B7" w:rsidP="009D1CF1">
            <w:pPr>
              <w:rPr>
                <w:rFonts w:ascii="Times New Roman" w:hAnsi="Times New Roman"/>
                <w:b/>
                <w:bCs/>
                <w:sz w:val="20"/>
                <w:szCs w:val="20"/>
              </w:rPr>
            </w:pPr>
          </w:p>
        </w:tc>
        <w:tc>
          <w:tcPr>
            <w:tcW w:w="1435" w:type="dxa"/>
            <w:tcBorders>
              <w:top w:val="single" w:sz="4" w:space="0" w:color="auto"/>
              <w:left w:val="single" w:sz="4" w:space="0" w:color="auto"/>
              <w:bottom w:val="single" w:sz="4" w:space="0" w:color="auto"/>
              <w:right w:val="single" w:sz="4" w:space="0" w:color="auto"/>
            </w:tcBorders>
          </w:tcPr>
          <w:p w14:paraId="3DFEA123"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Filetype:</w:t>
            </w:r>
          </w:p>
        </w:tc>
        <w:tc>
          <w:tcPr>
            <w:tcW w:w="6808" w:type="dxa"/>
            <w:tcBorders>
              <w:top w:val="single" w:sz="4" w:space="0" w:color="auto"/>
              <w:left w:val="single" w:sz="4" w:space="0" w:color="auto"/>
              <w:bottom w:val="single" w:sz="4" w:space="0" w:color="auto"/>
              <w:right w:val="single" w:sz="4" w:space="0" w:color="auto"/>
            </w:tcBorders>
          </w:tcPr>
          <w:p w14:paraId="6C7895C7" w14:textId="77777777" w:rsidR="007124B7" w:rsidRDefault="007124B7" w:rsidP="009D1CF1">
            <w:pPr>
              <w:jc w:val="left"/>
              <w:rPr>
                <w:rFonts w:ascii="Times New Roman" w:hAnsi="Times New Roman"/>
                <w:kern w:val="0"/>
                <w:sz w:val="20"/>
                <w:szCs w:val="20"/>
              </w:rPr>
            </w:pPr>
            <w:r>
              <w:rPr>
                <w:rFonts w:ascii="Times New Roman" w:hAnsi="Times New Roman"/>
                <w:kern w:val="0"/>
                <w:sz w:val="20"/>
                <w:szCs w:val="20"/>
              </w:rPr>
              <w:t>zip</w:t>
            </w:r>
          </w:p>
        </w:tc>
      </w:tr>
      <w:tr w:rsidR="007124B7" w14:paraId="67D5CA63" w14:textId="77777777" w:rsidTr="005416AC">
        <w:trPr>
          <w:trHeight w:val="451"/>
        </w:trPr>
        <w:tc>
          <w:tcPr>
            <w:tcW w:w="279" w:type="dxa"/>
            <w:vMerge/>
            <w:tcBorders>
              <w:top w:val="single" w:sz="4" w:space="0" w:color="auto"/>
              <w:left w:val="single" w:sz="4" w:space="0" w:color="auto"/>
              <w:bottom w:val="single" w:sz="4" w:space="0" w:color="auto"/>
              <w:right w:val="single" w:sz="4" w:space="0" w:color="auto"/>
            </w:tcBorders>
            <w:vAlign w:val="center"/>
          </w:tcPr>
          <w:p w14:paraId="2CB10D1D" w14:textId="77777777" w:rsidR="007124B7" w:rsidRDefault="007124B7" w:rsidP="009D1CF1">
            <w:pPr>
              <w:rPr>
                <w:rFonts w:ascii="Times New Roman" w:hAnsi="Times New Roman"/>
                <w:b/>
                <w:bCs/>
                <w:sz w:val="20"/>
                <w:szCs w:val="20"/>
              </w:rPr>
            </w:pPr>
          </w:p>
        </w:tc>
        <w:tc>
          <w:tcPr>
            <w:tcW w:w="1435" w:type="dxa"/>
            <w:tcBorders>
              <w:top w:val="single" w:sz="4" w:space="0" w:color="auto"/>
              <w:left w:val="single" w:sz="4" w:space="0" w:color="auto"/>
              <w:bottom w:val="single" w:sz="4" w:space="0" w:color="auto"/>
              <w:right w:val="single" w:sz="4" w:space="0" w:color="auto"/>
            </w:tcBorders>
          </w:tcPr>
          <w:p w14:paraId="1F50E7DB" w14:textId="77777777"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Description:</w:t>
            </w:r>
          </w:p>
        </w:tc>
        <w:tc>
          <w:tcPr>
            <w:tcW w:w="6808" w:type="dxa"/>
            <w:tcBorders>
              <w:top w:val="single" w:sz="4" w:space="0" w:color="auto"/>
              <w:left w:val="single" w:sz="4" w:space="0" w:color="auto"/>
              <w:bottom w:val="single" w:sz="4" w:space="0" w:color="auto"/>
              <w:right w:val="single" w:sz="4" w:space="0" w:color="auto"/>
            </w:tcBorders>
          </w:tcPr>
          <w:p w14:paraId="7DDB799F" w14:textId="6D7AF269" w:rsidR="007124B7" w:rsidRDefault="005416AC" w:rsidP="009D1CF1">
            <w:pPr>
              <w:jc w:val="left"/>
              <w:rPr>
                <w:rFonts w:ascii="Times New Roman" w:hAnsi="Times New Roman" w:hint="eastAsia"/>
                <w:kern w:val="0"/>
                <w:sz w:val="20"/>
                <w:szCs w:val="20"/>
              </w:rPr>
            </w:pPr>
            <w:r w:rsidRPr="005416AC">
              <w:rPr>
                <w:rFonts w:ascii="Times New Roman" w:hAnsi="Times New Roman"/>
                <w:kern w:val="0"/>
                <w:sz w:val="20"/>
                <w:szCs w:val="20"/>
              </w:rPr>
              <w:t>Street View Semantic Analysis Package</w:t>
            </w:r>
          </w:p>
        </w:tc>
      </w:tr>
      <w:tr w:rsidR="007124B7" w14:paraId="30A15DC5" w14:textId="77777777" w:rsidTr="00421BDE">
        <w:trPr>
          <w:trHeight w:val="691"/>
        </w:trPr>
        <w:tc>
          <w:tcPr>
            <w:tcW w:w="279" w:type="dxa"/>
            <w:tcBorders>
              <w:top w:val="single" w:sz="4" w:space="0" w:color="auto"/>
              <w:left w:val="single" w:sz="4" w:space="0" w:color="auto"/>
              <w:bottom w:val="single" w:sz="4" w:space="0" w:color="auto"/>
              <w:right w:val="single" w:sz="4" w:space="0" w:color="auto"/>
            </w:tcBorders>
            <w:shd w:val="clear" w:color="auto" w:fill="E7E6E6"/>
          </w:tcPr>
          <w:p w14:paraId="0FC21B19" w14:textId="77777777" w:rsidR="007124B7" w:rsidRDefault="007124B7" w:rsidP="009D1CF1">
            <w:pPr>
              <w:jc w:val="left"/>
              <w:rPr>
                <w:rFonts w:ascii="Times New Roman" w:hAnsi="Times New Roman"/>
                <w:b/>
                <w:bCs/>
                <w:kern w:val="0"/>
                <w:sz w:val="20"/>
                <w:szCs w:val="20"/>
              </w:rPr>
            </w:pPr>
          </w:p>
        </w:tc>
        <w:tc>
          <w:tcPr>
            <w:tcW w:w="1435" w:type="dxa"/>
            <w:tcBorders>
              <w:top w:val="single" w:sz="4" w:space="0" w:color="auto"/>
              <w:left w:val="single" w:sz="4" w:space="0" w:color="auto"/>
              <w:bottom w:val="single" w:sz="4" w:space="0" w:color="auto"/>
              <w:right w:val="single" w:sz="4" w:space="0" w:color="auto"/>
            </w:tcBorders>
          </w:tcPr>
          <w:p w14:paraId="24964D79" w14:textId="76973B9A" w:rsidR="007124B7" w:rsidRDefault="007124B7" w:rsidP="009D1CF1">
            <w:pPr>
              <w:jc w:val="left"/>
              <w:rPr>
                <w:rFonts w:ascii="Times New Roman" w:hAnsi="Times New Roman"/>
                <w:b/>
                <w:bCs/>
                <w:kern w:val="0"/>
                <w:sz w:val="20"/>
                <w:szCs w:val="20"/>
              </w:rPr>
            </w:pPr>
            <w:r>
              <w:rPr>
                <w:rFonts w:ascii="Times New Roman" w:hAnsi="Times New Roman"/>
                <w:b/>
                <w:bCs/>
                <w:kern w:val="0"/>
                <w:sz w:val="20"/>
                <w:szCs w:val="20"/>
              </w:rPr>
              <w:t>Data</w:t>
            </w:r>
            <w:r w:rsidR="00421BDE">
              <w:rPr>
                <w:rFonts w:ascii="Times New Roman" w:hAnsi="Times New Roman"/>
                <w:b/>
                <w:bCs/>
                <w:kern w:val="0"/>
                <w:sz w:val="20"/>
                <w:szCs w:val="20"/>
              </w:rPr>
              <w:t xml:space="preserve"> </w:t>
            </w:r>
            <w:r>
              <w:rPr>
                <w:rFonts w:ascii="Times New Roman" w:hAnsi="Times New Roman"/>
                <w:b/>
                <w:bCs/>
                <w:kern w:val="0"/>
                <w:sz w:val="20"/>
                <w:szCs w:val="20"/>
              </w:rPr>
              <w:t>source:</w:t>
            </w:r>
          </w:p>
        </w:tc>
        <w:tc>
          <w:tcPr>
            <w:tcW w:w="6808" w:type="dxa"/>
            <w:tcBorders>
              <w:top w:val="single" w:sz="4" w:space="0" w:color="auto"/>
              <w:left w:val="single" w:sz="4" w:space="0" w:color="auto"/>
              <w:bottom w:val="single" w:sz="4" w:space="0" w:color="auto"/>
              <w:right w:val="single" w:sz="4" w:space="0" w:color="auto"/>
            </w:tcBorders>
          </w:tcPr>
          <w:p w14:paraId="3526E80F" w14:textId="77777777" w:rsidR="007124B7" w:rsidRDefault="007124B7" w:rsidP="009D1CF1">
            <w:pPr>
              <w:jc w:val="left"/>
              <w:rPr>
                <w:rFonts w:ascii="Times New Roman" w:hAnsi="Times New Roman"/>
                <w:kern w:val="0"/>
                <w:sz w:val="20"/>
                <w:szCs w:val="20"/>
              </w:rPr>
            </w:pPr>
            <w:r>
              <w:rPr>
                <w:rFonts w:ascii="Times New Roman" w:hAnsi="Times New Roman" w:hint="eastAsia"/>
                <w:kern w:val="0"/>
                <w:sz w:val="20"/>
                <w:szCs w:val="20"/>
              </w:rPr>
              <w:t>python</w:t>
            </w:r>
            <w:r>
              <w:rPr>
                <w:rFonts w:ascii="Times New Roman" w:hAnsi="Times New Roman"/>
                <w:kern w:val="0"/>
                <w:sz w:val="20"/>
                <w:szCs w:val="20"/>
              </w:rPr>
              <w:t xml:space="preserve"> </w:t>
            </w:r>
          </w:p>
        </w:tc>
      </w:tr>
    </w:tbl>
    <w:p w14:paraId="13DD5FC6" w14:textId="77777777" w:rsidR="007124B7" w:rsidRDefault="007124B7">
      <w:pPr>
        <w:jc w:val="left"/>
        <w:rPr>
          <w:rFonts w:ascii="Times New Roman" w:hAnsi="Times New Roman" w:hint="eastAsia"/>
          <w:sz w:val="28"/>
          <w:szCs w:val="28"/>
        </w:rPr>
      </w:pPr>
    </w:p>
    <w:p w14:paraId="5732C4E0" w14:textId="77777777" w:rsidR="007F002D" w:rsidRDefault="00000000">
      <w:pPr>
        <w:jc w:val="left"/>
        <w:rPr>
          <w:rFonts w:ascii="Times New Roman" w:hAnsi="Times New Roman"/>
          <w:sz w:val="28"/>
          <w:szCs w:val="28"/>
        </w:rPr>
      </w:pPr>
      <w:r>
        <w:rPr>
          <w:rFonts w:ascii="Times New Roman" w:hAnsi="Times New Roman"/>
          <w:sz w:val="28"/>
          <w:szCs w:val="28"/>
        </w:rPr>
        <w:t>Chapter 1: Introduction</w:t>
      </w:r>
    </w:p>
    <w:p w14:paraId="51B7B997" w14:textId="77777777" w:rsidR="007F002D" w:rsidRDefault="00000000">
      <w:pPr>
        <w:jc w:val="left"/>
        <w:rPr>
          <w:rFonts w:ascii="Times New Roman" w:hAnsi="Times New Roman"/>
          <w:b/>
          <w:bCs/>
          <w:sz w:val="20"/>
          <w:szCs w:val="20"/>
        </w:rPr>
      </w:pPr>
      <w:r>
        <w:rPr>
          <w:rFonts w:ascii="Times New Roman" w:hAnsi="Times New Roman"/>
          <w:b/>
          <w:bCs/>
          <w:sz w:val="20"/>
          <w:szCs w:val="20"/>
        </w:rPr>
        <w:t>1.1 Background of the Study</w:t>
      </w:r>
    </w:p>
    <w:p w14:paraId="1057A522" w14:textId="77777777" w:rsidR="007F002D" w:rsidRDefault="00000000">
      <w:pPr>
        <w:jc w:val="left"/>
        <w:rPr>
          <w:rFonts w:ascii="Times New Roman" w:hAnsi="Times New Roman"/>
          <w:sz w:val="20"/>
          <w:szCs w:val="20"/>
        </w:rPr>
      </w:pPr>
      <w:r>
        <w:rPr>
          <w:rFonts w:ascii="Times New Roman" w:hAnsi="Times New Roman"/>
          <w:sz w:val="20"/>
          <w:szCs w:val="20"/>
        </w:rPr>
        <w:t>Urban environments continue to evolve as global urbanization rapidly progresses. One of the major environmental challenges associated with this urban growth is the Urban Heat Island (UHI) phenomenon, where urban regions experience significantly higher temperatures compared to their rural counterparts. This difference in temperature can impact human comfort, health, energy consumption, and even increase emission levels of pollutants and greenhouse gases. As such, understanding the factors contributing to the UHI effect and developing strategies to mitigate it is becoming increasingly vital.</w:t>
      </w:r>
    </w:p>
    <w:p w14:paraId="0D66C393" w14:textId="77777777" w:rsidR="007F002D" w:rsidRDefault="007F002D">
      <w:pPr>
        <w:jc w:val="left"/>
        <w:rPr>
          <w:rFonts w:ascii="Times New Roman" w:hAnsi="Times New Roman"/>
          <w:sz w:val="20"/>
          <w:szCs w:val="20"/>
        </w:rPr>
      </w:pPr>
    </w:p>
    <w:p w14:paraId="3A69970C" w14:textId="7C9CAE71" w:rsidR="007F002D" w:rsidRDefault="00000000">
      <w:pPr>
        <w:jc w:val="left"/>
        <w:rPr>
          <w:rFonts w:ascii="Times New Roman" w:hAnsi="Times New Roman" w:hint="eastAsia"/>
          <w:sz w:val="20"/>
          <w:szCs w:val="20"/>
        </w:rPr>
      </w:pPr>
      <w:r>
        <w:rPr>
          <w:rFonts w:ascii="Times New Roman" w:hAnsi="Times New Roman"/>
          <w:sz w:val="20"/>
          <w:szCs w:val="20"/>
        </w:rPr>
        <w:lastRenderedPageBreak/>
        <w:t>Situated within this context, this research project aims to investigate the urban thermal environment in Westminster, utilizing a novel approach: the application of street view semantic segmentation and multiple regression analysis. This method aims to identify and quantify the proportion of different land cover types - such as buildings, roads, vegetation, and bodies of water - and evaluate their relationship with the local thermal conditions</w:t>
      </w:r>
      <w:r w:rsidR="00421BDE">
        <w:rPr>
          <w:rFonts w:ascii="Times New Roman" w:hAnsi="Times New Roman" w:hint="eastAsia"/>
          <w:sz w:val="20"/>
          <w:szCs w:val="20"/>
        </w:rPr>
        <w:t>,</w:t>
      </w:r>
      <w:r w:rsidR="00421BDE">
        <w:rPr>
          <w:rFonts w:ascii="Times New Roman" w:hAnsi="Times New Roman"/>
          <w:sz w:val="20"/>
          <w:szCs w:val="20"/>
        </w:rPr>
        <w:t xml:space="preserve"> a</w:t>
      </w:r>
      <w:r w:rsidR="00421BDE" w:rsidRPr="00421BDE">
        <w:rPr>
          <w:rFonts w:ascii="Times New Roman" w:hAnsi="Times New Roman"/>
          <w:sz w:val="20"/>
          <w:szCs w:val="20"/>
        </w:rPr>
        <w:t xml:space="preserve">lso </w:t>
      </w:r>
      <w:r w:rsidR="00421BDE" w:rsidRPr="00421BDE">
        <w:rPr>
          <w:rFonts w:ascii="Times New Roman" w:hAnsi="Times New Roman"/>
          <w:sz w:val="20"/>
          <w:szCs w:val="20"/>
        </w:rPr>
        <w:t>visualize</w:t>
      </w:r>
      <w:r w:rsidR="00421BDE" w:rsidRPr="00421BDE">
        <w:rPr>
          <w:rFonts w:ascii="Times New Roman" w:hAnsi="Times New Roman"/>
          <w:sz w:val="20"/>
          <w:szCs w:val="20"/>
        </w:rPr>
        <w:t xml:space="preserve"> the factors of the built environment of the area.</w:t>
      </w:r>
    </w:p>
    <w:p w14:paraId="7FD48D7C" w14:textId="77777777" w:rsidR="007F002D" w:rsidRDefault="007F002D">
      <w:pPr>
        <w:jc w:val="left"/>
        <w:rPr>
          <w:rFonts w:ascii="Times New Roman" w:hAnsi="Times New Roman"/>
          <w:sz w:val="20"/>
          <w:szCs w:val="20"/>
        </w:rPr>
      </w:pPr>
    </w:p>
    <w:p w14:paraId="1844BDFE" w14:textId="77777777" w:rsidR="007F002D" w:rsidRDefault="00000000">
      <w:pPr>
        <w:jc w:val="left"/>
        <w:rPr>
          <w:rFonts w:ascii="Times New Roman" w:hAnsi="Times New Roman"/>
          <w:sz w:val="20"/>
          <w:szCs w:val="20"/>
        </w:rPr>
      </w:pPr>
      <w:r>
        <w:rPr>
          <w:rFonts w:ascii="Times New Roman" w:hAnsi="Times New Roman"/>
          <w:sz w:val="20"/>
          <w:szCs w:val="20"/>
        </w:rPr>
        <w:t>Semantic segmentation, a technique in computer vision, allows the categorization of each pixel in an image based on its semantic meaning, enabling precise spatial analysis of urban landscapes. Multiple regression analysis, a statistical technique, helps explore the relationship between these land cover types (independent variables) and the thermal environment (dependent variable), identifying which factors significantly contribute to the district's thermal conditions.</w:t>
      </w:r>
    </w:p>
    <w:p w14:paraId="20397B23" w14:textId="77777777" w:rsidR="007F002D" w:rsidRDefault="007F002D">
      <w:pPr>
        <w:jc w:val="left"/>
        <w:rPr>
          <w:rFonts w:ascii="Times New Roman" w:hAnsi="Times New Roman"/>
          <w:sz w:val="20"/>
          <w:szCs w:val="20"/>
        </w:rPr>
      </w:pPr>
    </w:p>
    <w:p w14:paraId="5835BA97" w14:textId="77777777" w:rsidR="007F002D" w:rsidRDefault="00000000">
      <w:pPr>
        <w:jc w:val="left"/>
        <w:rPr>
          <w:rFonts w:ascii="Times New Roman" w:hAnsi="Times New Roman"/>
          <w:b/>
          <w:bCs/>
          <w:sz w:val="20"/>
          <w:szCs w:val="20"/>
        </w:rPr>
      </w:pPr>
      <w:r>
        <w:rPr>
          <w:rFonts w:ascii="Times New Roman" w:hAnsi="Times New Roman"/>
          <w:b/>
          <w:bCs/>
          <w:sz w:val="20"/>
          <w:szCs w:val="20"/>
        </w:rPr>
        <w:t>1.2 Research Questions</w:t>
      </w:r>
    </w:p>
    <w:p w14:paraId="20441AA2" w14:textId="77777777" w:rsidR="007F002D" w:rsidRDefault="00000000">
      <w:pPr>
        <w:jc w:val="left"/>
        <w:rPr>
          <w:rFonts w:ascii="Times New Roman" w:hAnsi="Times New Roman"/>
          <w:sz w:val="20"/>
          <w:szCs w:val="20"/>
        </w:rPr>
      </w:pPr>
      <w:r>
        <w:rPr>
          <w:rFonts w:ascii="Times New Roman" w:hAnsi="Times New Roman"/>
          <w:sz w:val="20"/>
          <w:szCs w:val="20"/>
        </w:rPr>
        <w:t>The importance of such a study is multi-fold, leading us to the primary research question: How does the proportion of different land cover types influence the urban thermal environment in Westminster? In pursuit of this question, this research aims to achieve the following objectives:</w:t>
      </w:r>
    </w:p>
    <w:p w14:paraId="6FBE8247" w14:textId="77777777" w:rsidR="007F002D" w:rsidRDefault="007F002D">
      <w:pPr>
        <w:jc w:val="left"/>
        <w:rPr>
          <w:rFonts w:ascii="Times New Roman" w:hAnsi="Times New Roman"/>
          <w:sz w:val="20"/>
          <w:szCs w:val="20"/>
        </w:rPr>
      </w:pPr>
    </w:p>
    <w:p w14:paraId="7A98DE4B" w14:textId="77777777" w:rsidR="007F002D" w:rsidRDefault="00000000">
      <w:pPr>
        <w:pStyle w:val="aa"/>
        <w:numPr>
          <w:ilvl w:val="0"/>
          <w:numId w:val="1"/>
        </w:numPr>
        <w:ind w:firstLineChars="0"/>
        <w:jc w:val="left"/>
        <w:rPr>
          <w:rFonts w:ascii="Times New Roman" w:hAnsi="Times New Roman"/>
          <w:sz w:val="20"/>
          <w:szCs w:val="20"/>
        </w:rPr>
      </w:pPr>
      <w:r>
        <w:rPr>
          <w:rFonts w:ascii="Times New Roman" w:hAnsi="Times New Roman"/>
          <w:sz w:val="20"/>
          <w:szCs w:val="20"/>
        </w:rPr>
        <w:t>To identify and quantify the proportion of different land cover types in Westminster using semantic segmentation.</w:t>
      </w:r>
    </w:p>
    <w:p w14:paraId="5594D0DD" w14:textId="77777777" w:rsidR="007F002D" w:rsidRDefault="00000000">
      <w:pPr>
        <w:pStyle w:val="aa"/>
        <w:numPr>
          <w:ilvl w:val="0"/>
          <w:numId w:val="1"/>
        </w:numPr>
        <w:ind w:firstLineChars="0"/>
        <w:jc w:val="left"/>
        <w:rPr>
          <w:rFonts w:ascii="Times New Roman" w:hAnsi="Times New Roman"/>
          <w:sz w:val="20"/>
          <w:szCs w:val="20"/>
        </w:rPr>
      </w:pPr>
      <w:r>
        <w:rPr>
          <w:rFonts w:ascii="Times New Roman" w:hAnsi="Times New Roman"/>
          <w:sz w:val="20"/>
          <w:szCs w:val="20"/>
        </w:rPr>
        <w:t>To analyze the relationship between these land cover types and the local thermal conditions through multiple regression analysis.</w:t>
      </w:r>
    </w:p>
    <w:p w14:paraId="491DA499" w14:textId="102180D6" w:rsidR="007F002D" w:rsidRDefault="009D36BE">
      <w:pPr>
        <w:pStyle w:val="aa"/>
        <w:numPr>
          <w:ilvl w:val="0"/>
          <w:numId w:val="1"/>
        </w:numPr>
        <w:ind w:firstLineChars="0"/>
        <w:jc w:val="left"/>
        <w:rPr>
          <w:rFonts w:ascii="Times New Roman" w:hAnsi="Times New Roman"/>
          <w:sz w:val="20"/>
          <w:szCs w:val="20"/>
        </w:rPr>
      </w:pPr>
      <w:r w:rsidRPr="009D36BE">
        <w:rPr>
          <w:rFonts w:ascii="Times New Roman" w:hAnsi="Times New Roman"/>
          <w:sz w:val="20"/>
          <w:szCs w:val="20"/>
        </w:rPr>
        <w:t xml:space="preserve">To assess which land cover types have a significant impact on the thermal conditions of the region, while </w:t>
      </w:r>
      <w:r w:rsidRPr="009D36BE">
        <w:rPr>
          <w:rFonts w:ascii="Times New Roman" w:hAnsi="Times New Roman"/>
          <w:sz w:val="20"/>
          <w:szCs w:val="20"/>
        </w:rPr>
        <w:t>visualizing</w:t>
      </w:r>
      <w:r w:rsidRPr="009D36BE">
        <w:rPr>
          <w:rFonts w:ascii="Times New Roman" w:hAnsi="Times New Roman"/>
          <w:sz w:val="20"/>
          <w:szCs w:val="20"/>
        </w:rPr>
        <w:t xml:space="preserve"> the spatial distribution of this element.</w:t>
      </w:r>
    </w:p>
    <w:p w14:paraId="11405428" w14:textId="77777777" w:rsidR="007F002D" w:rsidRDefault="00000000">
      <w:pPr>
        <w:pStyle w:val="aa"/>
        <w:numPr>
          <w:ilvl w:val="0"/>
          <w:numId w:val="1"/>
        </w:numPr>
        <w:ind w:firstLineChars="0"/>
        <w:jc w:val="left"/>
        <w:rPr>
          <w:rFonts w:ascii="Times New Roman" w:hAnsi="Times New Roman"/>
          <w:sz w:val="20"/>
          <w:szCs w:val="20"/>
        </w:rPr>
      </w:pPr>
      <w:r>
        <w:rPr>
          <w:rFonts w:ascii="Times New Roman" w:hAnsi="Times New Roman"/>
          <w:sz w:val="20"/>
          <w:szCs w:val="20"/>
        </w:rPr>
        <w:t>To propose evidence-based urban planning strategies for mitigating UHI effects and promoting sustainable development.</w:t>
      </w:r>
    </w:p>
    <w:p w14:paraId="6BE93C73" w14:textId="77777777" w:rsidR="007F002D" w:rsidRDefault="007F002D">
      <w:pPr>
        <w:jc w:val="left"/>
        <w:rPr>
          <w:rFonts w:ascii="Times New Roman" w:hAnsi="Times New Roman"/>
          <w:sz w:val="20"/>
          <w:szCs w:val="20"/>
        </w:rPr>
      </w:pPr>
    </w:p>
    <w:p w14:paraId="6DC0F146" w14:textId="77777777" w:rsidR="007F002D" w:rsidRDefault="00000000">
      <w:pPr>
        <w:jc w:val="left"/>
        <w:rPr>
          <w:rFonts w:ascii="Times New Roman" w:hAnsi="Times New Roman"/>
          <w:b/>
          <w:bCs/>
          <w:sz w:val="20"/>
          <w:szCs w:val="20"/>
        </w:rPr>
      </w:pPr>
      <w:r>
        <w:rPr>
          <w:rFonts w:ascii="Times New Roman" w:hAnsi="Times New Roman"/>
          <w:b/>
          <w:bCs/>
          <w:sz w:val="20"/>
          <w:szCs w:val="20"/>
        </w:rPr>
        <w:t>1.3 Objectives of the Study</w:t>
      </w:r>
    </w:p>
    <w:p w14:paraId="1DF5010B" w14:textId="77777777" w:rsidR="007F002D" w:rsidRDefault="00000000">
      <w:pPr>
        <w:jc w:val="left"/>
        <w:rPr>
          <w:rFonts w:ascii="Times New Roman" w:hAnsi="Times New Roman"/>
          <w:sz w:val="20"/>
          <w:szCs w:val="20"/>
        </w:rPr>
      </w:pPr>
      <w:r>
        <w:rPr>
          <w:rFonts w:ascii="Times New Roman" w:hAnsi="Times New Roman"/>
          <w:sz w:val="20"/>
          <w:szCs w:val="20"/>
        </w:rPr>
        <w:t>These objectives not only offer detailed insights into how urban design and planning can directly influence urban thermal comfort but also guide urban planning strategies and contribute to the current body of knowledge. By pursuing this study, we aim to enhance our understanding of urban thermal environments in rapidly urbanizing regions globally.</w:t>
      </w:r>
    </w:p>
    <w:p w14:paraId="5B35CB27" w14:textId="77777777" w:rsidR="007F002D" w:rsidRDefault="007F002D">
      <w:pPr>
        <w:jc w:val="left"/>
        <w:rPr>
          <w:rFonts w:ascii="Times New Roman" w:hAnsi="Times New Roman"/>
          <w:sz w:val="20"/>
          <w:szCs w:val="20"/>
        </w:rPr>
      </w:pPr>
    </w:p>
    <w:p w14:paraId="39BF6DF0" w14:textId="77777777" w:rsidR="007F002D" w:rsidRDefault="00000000">
      <w:pPr>
        <w:jc w:val="left"/>
        <w:rPr>
          <w:rFonts w:ascii="Times New Roman" w:hAnsi="Times New Roman"/>
          <w:sz w:val="20"/>
          <w:szCs w:val="20"/>
        </w:rPr>
      </w:pPr>
      <w:r>
        <w:rPr>
          <w:rFonts w:ascii="Times New Roman" w:hAnsi="Times New Roman"/>
          <w:sz w:val="20"/>
          <w:szCs w:val="20"/>
        </w:rPr>
        <w:t>As urbanization continues, studies like these can play a crucial role in shaping our cities and towns. This research, through its novel methodological approach and commitment to urban sustainability, intends to make a substantial contribution to the field. The subsequent sections of this dissertation will discuss in detail the study area and data collection methods, the process of semantic segmentation and multiple regression analysis, the findings and interpretations of the study, and the implications of these findings for urban design and planning.</w:t>
      </w:r>
    </w:p>
    <w:p w14:paraId="7FE950B2" w14:textId="77777777" w:rsidR="007F002D" w:rsidRDefault="007F002D">
      <w:pPr>
        <w:jc w:val="left"/>
        <w:rPr>
          <w:rFonts w:ascii="Times New Roman" w:hAnsi="Times New Roman"/>
          <w:sz w:val="20"/>
          <w:szCs w:val="20"/>
        </w:rPr>
      </w:pPr>
    </w:p>
    <w:p w14:paraId="34C9CBEE" w14:textId="77777777" w:rsidR="007F002D" w:rsidRDefault="00000000">
      <w:pPr>
        <w:jc w:val="left"/>
        <w:rPr>
          <w:rFonts w:ascii="Times New Roman" w:hAnsi="Times New Roman"/>
          <w:sz w:val="28"/>
          <w:szCs w:val="28"/>
        </w:rPr>
      </w:pPr>
      <w:r>
        <w:rPr>
          <w:rFonts w:ascii="Times New Roman" w:hAnsi="Times New Roman"/>
          <w:sz w:val="28"/>
          <w:szCs w:val="28"/>
        </w:rPr>
        <w:t>Chapter 2: Literature Review</w:t>
      </w:r>
    </w:p>
    <w:p w14:paraId="3CA12854" w14:textId="51482158" w:rsidR="007F002D" w:rsidRDefault="00000000">
      <w:pPr>
        <w:jc w:val="left"/>
        <w:rPr>
          <w:rFonts w:ascii="Times New Roman" w:hAnsi="Times New Roman"/>
          <w:b/>
          <w:bCs/>
          <w:sz w:val="20"/>
          <w:szCs w:val="20"/>
        </w:rPr>
      </w:pPr>
      <w:r>
        <w:rPr>
          <w:rFonts w:ascii="Times New Roman" w:hAnsi="Times New Roman"/>
          <w:b/>
          <w:bCs/>
          <w:sz w:val="20"/>
          <w:szCs w:val="20"/>
        </w:rPr>
        <w:t>2.1 Previous Studies Related to Topic</w:t>
      </w:r>
    </w:p>
    <w:p w14:paraId="38810ED9" w14:textId="08B01C12" w:rsidR="00F914B3" w:rsidRPr="00A3283D" w:rsidRDefault="00A3283D" w:rsidP="00F914B3">
      <w:pPr>
        <w:jc w:val="left"/>
        <w:rPr>
          <w:rFonts w:ascii="Times New Roman" w:hAnsi="Times New Roman"/>
          <w:b/>
          <w:bCs/>
          <w:color w:val="FF0000"/>
          <w:sz w:val="20"/>
          <w:szCs w:val="20"/>
        </w:rPr>
      </w:pPr>
      <w:r>
        <w:rPr>
          <w:rFonts w:ascii="Times New Roman" w:hAnsi="Times New Roman"/>
          <w:sz w:val="20"/>
          <w:szCs w:val="20"/>
        </w:rPr>
        <w:t xml:space="preserve">The phenomenon of Urban Heat Islands (UHIs) has been recognized for centuries, with one of the first notable observations made by Luke Howard in 1833. He reported a persistent thermal difference </w:t>
      </w:r>
      <w:r>
        <w:rPr>
          <w:rFonts w:ascii="Times New Roman" w:hAnsi="Times New Roman"/>
          <w:sz w:val="20"/>
          <w:szCs w:val="20"/>
        </w:rPr>
        <w:lastRenderedPageBreak/>
        <w:t>between urban and rural areas, highlighting that urban development significantly influences local climates. This early recognition has served as a foundation for numerous subsequent studies exploring this phenomenon and its implications on urban thermal environment.</w:t>
      </w:r>
      <w:r>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{"citationID":"A2ZAVbPz","properties":{"formattedCitation":"(Howard 1833)","plainCitation":"(Howard 1833)","noteIndex":0},"citationItems":[{"id":285,"uris":["http://zotero.org/users/10201546/items/WCQIWJGM"],"itemData":{"id":285,"type":"article-journal","language":"en","source":"Zotero","title":"THE CLIMATE OF LONDON","author":[{"family":"Howard","given":"Luke"}],"issued":{"date-parts":[["1833"]]},"citation-key":"howardCLIMATELONDON1833"}}],"schema":"https://github.com/citation-style-language/schema/raw/master/csl-citation.json"}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sz w:val="20"/>
          <w:szCs w:val="20"/>
        </w:rPr>
        <w:t>(Howard 1833)</w:t>
      </w:r>
      <w:r>
        <w:rPr>
          <w:rFonts w:ascii="Times New Roman" w:hAnsi="Times New Roman"/>
          <w:sz w:val="20"/>
          <w:szCs w:val="20"/>
        </w:rPr>
        <w:fldChar w:fldCharType="end"/>
      </w:r>
      <w:r>
        <w:rPr>
          <w:rFonts w:ascii="Times New Roman" w:hAnsi="Times New Roman"/>
          <w:sz w:val="20"/>
          <w:szCs w:val="20"/>
        </w:rPr>
        <w:t xml:space="preserve"> </w:t>
      </w:r>
      <w:r w:rsidR="00F914B3" w:rsidRPr="00F914B3">
        <w:rPr>
          <w:rFonts w:ascii="Times New Roman" w:hAnsi="Times New Roman"/>
          <w:sz w:val="20"/>
          <w:szCs w:val="20"/>
        </w:rPr>
        <w:t xml:space="preserve">The Urban Heat Island (UHI) phenomenon, serving as a tangible measure of the influence of </w:t>
      </w:r>
      <w:r w:rsidR="00F914B3" w:rsidRPr="00F914B3">
        <w:rPr>
          <w:rFonts w:ascii="Times New Roman" w:hAnsi="Times New Roman"/>
          <w:sz w:val="20"/>
          <w:szCs w:val="20"/>
        </w:rPr>
        <w:t>urbanization</w:t>
      </w:r>
      <w:r w:rsidR="00F914B3" w:rsidRPr="00F914B3">
        <w:rPr>
          <w:rFonts w:ascii="Times New Roman" w:hAnsi="Times New Roman"/>
          <w:sz w:val="20"/>
          <w:szCs w:val="20"/>
        </w:rPr>
        <w:t xml:space="preserve"> on cities' thermal environment, is manifesting with increasing concern in London, where it has been found to elevate temperatures by up to 10 degrees Celsius compared to adjacent rural locales.</w:t>
      </w:r>
      <w:r w:rsidR="00F914B3">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{"citationID":"yrc8Qopk","properties":{"formattedCitation":"(2006)","plainCitation":"(2006)","noteIndex":0},"citationItems":[{"id":294,"uris":["http://zotero.org/users/10201546/items/GNDNHYNC"],"itemData":{"id":294,"type":"webpage","abstract":"London is getting hotter due to a changing climate, higher average temperatures and increased densification.","language":"en","title":"Heat | London City Hall","URL":"https://www.london.gov.uk/programmes-and-strategies/environment-and-climate-change/climate-change/climate-adaptation/heat","accessed":{"date-parts":[["2023",8,13]]},"issued":{"date-parts":[["2006"]]},"citation-key":"HeatLondonCity2006"}}],"schema":"https://github.com/citation-style-language/schema/raw/master/csl-citation.json"} </w:instrText>
      </w:r>
      <w:r w:rsidR="00F914B3">
        <w:rPr>
          <w:rFonts w:ascii="Times New Roman" w:hAnsi="Times New Roman"/>
          <w:sz w:val="20"/>
          <w:szCs w:val="20"/>
        </w:rPr>
        <w:fldChar w:fldCharType="separate"/>
      </w:r>
      <w:r w:rsidR="00C90B7A">
        <w:rPr>
          <w:rFonts w:ascii="Times New Roman" w:hAnsi="Times New Roman"/>
          <w:kern w:val="0"/>
          <w:sz w:val="20"/>
        </w:rPr>
        <w:t>(2006)</w:t>
      </w:r>
      <w:r w:rsidR="00F914B3">
        <w:rPr>
          <w:rFonts w:ascii="Times New Roman" w:hAnsi="Times New Roman"/>
          <w:sz w:val="20"/>
          <w:szCs w:val="20"/>
        </w:rPr>
        <w:fldChar w:fldCharType="end"/>
      </w:r>
      <w:r w:rsidR="00F914B3" w:rsidRPr="00F914B3">
        <w:rPr>
          <w:rFonts w:ascii="Times New Roman" w:hAnsi="Times New Roman"/>
          <w:sz w:val="20"/>
          <w:szCs w:val="20"/>
        </w:rPr>
        <w:t xml:space="preserve"> Should the prevailing trend of </w:t>
      </w:r>
      <w:r w:rsidR="00F914B3" w:rsidRPr="00F914B3">
        <w:rPr>
          <w:rFonts w:ascii="Times New Roman" w:hAnsi="Times New Roman"/>
          <w:sz w:val="20"/>
          <w:szCs w:val="20"/>
        </w:rPr>
        <w:t>urbanization</w:t>
      </w:r>
      <w:r w:rsidR="00F914B3" w:rsidRPr="00F914B3">
        <w:rPr>
          <w:rFonts w:ascii="Times New Roman" w:hAnsi="Times New Roman"/>
          <w:sz w:val="20"/>
          <w:szCs w:val="20"/>
        </w:rPr>
        <w:t xml:space="preserve"> endure, the implications for London's urban population could be severe, most notably with respect to energy consumption and health ramifications, a concern that is particularly acute during the summer months.</w:t>
      </w:r>
      <w:r>
        <w:rPr>
          <w:rFonts w:ascii="Times New Roman" w:hAnsi="Times New Roman"/>
          <w:sz w:val="20"/>
          <w:szCs w:val="20"/>
        </w:rPr>
        <w:t xml:space="preserve"> </w:t>
      </w:r>
      <w:r w:rsidRPr="00A3283D">
        <w:rPr>
          <w:rFonts w:ascii="Times New Roman" w:hAnsi="Times New Roman" w:hint="eastAsia"/>
          <w:b/>
          <w:bCs/>
          <w:color w:val="FF0000"/>
          <w:sz w:val="20"/>
          <w:szCs w:val="20"/>
        </w:rPr>
        <w:t>什么是城市热岛效应，以及伦敦的城市热岛效应有多么严重</w:t>
      </w:r>
    </w:p>
    <w:p w14:paraId="21DBF98B" w14:textId="77777777" w:rsidR="00A3283D" w:rsidRPr="00F914B3" w:rsidRDefault="00A3283D" w:rsidP="00F914B3">
      <w:pPr>
        <w:jc w:val="left"/>
        <w:rPr>
          <w:rFonts w:ascii="Times New Roman" w:hAnsi="Times New Roman"/>
          <w:sz w:val="20"/>
          <w:szCs w:val="20"/>
        </w:rPr>
      </w:pPr>
    </w:p>
    <w:p w14:paraId="4E64EEF7" w14:textId="4632D6C2" w:rsidR="00F914B3" w:rsidRPr="00A3283D" w:rsidRDefault="00F914B3" w:rsidP="00F914B3">
      <w:pPr>
        <w:jc w:val="left"/>
        <w:rPr>
          <w:rFonts w:ascii="Times New Roman" w:hAnsi="Times New Roman"/>
          <w:b/>
          <w:bCs/>
          <w:color w:val="FF0000"/>
          <w:sz w:val="20"/>
          <w:szCs w:val="20"/>
        </w:rPr>
      </w:pPr>
      <w:r w:rsidRPr="00F914B3">
        <w:rPr>
          <w:rFonts w:ascii="Times New Roman" w:hAnsi="Times New Roman"/>
          <w:sz w:val="20"/>
          <w:szCs w:val="20"/>
        </w:rPr>
        <w:t xml:space="preserve">The complexity of the UHI effect in London presents a multifaceted challenge. It not only heightens the demand for energy for cooling purposes but also </w:t>
      </w:r>
      <w:r w:rsidRPr="00F914B3">
        <w:rPr>
          <w:rFonts w:ascii="Times New Roman" w:hAnsi="Times New Roman"/>
          <w:sz w:val="20"/>
          <w:szCs w:val="20"/>
        </w:rPr>
        <w:t>catalyzes</w:t>
      </w:r>
      <w:r w:rsidRPr="00F914B3">
        <w:rPr>
          <w:rFonts w:ascii="Times New Roman" w:hAnsi="Times New Roman"/>
          <w:sz w:val="20"/>
          <w:szCs w:val="20"/>
        </w:rPr>
        <w:t xml:space="preserve"> the creation of urban smog and contributes to thermal discomfort.</w:t>
      </w:r>
      <w:r>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{"citationID":"E8fIokkI","properties":{"formattedCitation":"(Rosenfeld et al. 1995)","plainCitation":"(Rosenfeld et al. 1995)","noteIndex":0},"citationItems":[{"id":296,"uris":["http://zotero.org/users/10201546/items/KQHD9Z9R"],"itemData":{"id":296,"type":"article-journal","abstract":"Elevated temperatures in urban `heat islands' increase cooling energy use and accelerate the formation of urban smog. Urban shade trees and light-colored surfaces can offset or reverse the heat island and conserve energy. Implementation of heat island mitigation measures is now a prominent part of President Clinton's Climate Change Action Plan to control the emissions of greenhouse gases, necessitating a better understanding of the quantitative benefits of these control measures. We present recent measurements of the air-conditioning savings for houses in Sacramento and Florida, and air temperature measurements at White Sands National Monument, New Mexico. We also discuss the results of meteorological and smog simulations for the Los Angeles Basin. The albedo of a city may be increased gradually if high-albedo surfaces are chosen to replace darker materials during routine maintenance of roofs and roads. Such high-albedo surfaces may last longer than their conventional dark counterparts. Utility-sponsored incentive programs, product labeling, and standards could promote the use of high-albedo materials for buildings and roads, and several paint manufacturers have expressed interest in participating in a ‘cool surfaces’ labeling program. We examine the spectral reflectance of various white coatings and building materials that might be labeled in such a program.","container-title":"Energy and Buildings","DOI":"10.1016/0378-7788(95)00927-P","ISSN":"0378-7788","issue":"3","journalAbbreviation":"Energy and Buildings","language":"en","page":"255-265","source":"ScienceDirect","title":"Mitigation of urban heat islands: materials, utility programs, updates","title-short":"Mitigation of urban heat islands","volume":"22","author":[{"family":"Rosenfeld","given":"Arthur H."},{"family":"Akbari","given":"Hashem"},{"family":"Bretz","given":"Sarah"},{"family":"Fishman","given":"Beth L."},{"family":"Kurn","given":"Dan M."},{"family":"Sailor","given":"David"},{"family":"Taha","given":"Haider"}],"issued":{"date-parts":[["1995",8,1]]},"citation-key":"rosenfeldMitigationUrbanHeat1995"}}],"schema":"https://github.com/citation-style-language/schema/raw/master/csl-citation.json"}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noProof/>
          <w:sz w:val="20"/>
          <w:szCs w:val="20"/>
        </w:rPr>
        <w:t>(Rosenfeld et al. 1995)</w:t>
      </w:r>
      <w:r>
        <w:rPr>
          <w:rFonts w:ascii="Times New Roman" w:hAnsi="Times New Roman"/>
          <w:sz w:val="20"/>
          <w:szCs w:val="20"/>
        </w:rPr>
        <w:fldChar w:fldCharType="end"/>
      </w:r>
      <w:r w:rsidRPr="00F914B3">
        <w:rPr>
          <w:rFonts w:ascii="Times New Roman" w:hAnsi="Times New Roman"/>
          <w:sz w:val="20"/>
          <w:szCs w:val="20"/>
        </w:rPr>
        <w:t xml:space="preserve"> Beyond these immediate effects, the UHI phenomenon is also associated with adverse health outcomes, with the economically and politically </w:t>
      </w:r>
      <w:r w:rsidRPr="00F914B3">
        <w:rPr>
          <w:rFonts w:ascii="Times New Roman" w:hAnsi="Times New Roman"/>
          <w:sz w:val="20"/>
          <w:szCs w:val="20"/>
        </w:rPr>
        <w:t>marginalized</w:t>
      </w:r>
      <w:r w:rsidRPr="00F914B3">
        <w:rPr>
          <w:rFonts w:ascii="Times New Roman" w:hAnsi="Times New Roman"/>
          <w:sz w:val="20"/>
          <w:szCs w:val="20"/>
        </w:rPr>
        <w:t xml:space="preserve"> being disproportionately affected.</w:t>
      </w:r>
      <w:r>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{"citationID":"PKxo7GAe","properties":{"formattedCitation":"(He et al. 2021)","plainCitation":"(He et al. 2021)","noteIndex":0},"citationItems":[{"id":299,"uris":["http://zotero.org/users/10201546/items/UXMDYHAL"],"itemData":{"id":299,"type":"article-journal","abstract":"Heat waves (HWs) and urban heat islands (UHIs) can potentially interact. The mechanisms behind their synergy are not fully disclosed. Starting from the localized UHI phenomenon, this study aims i) to reveal their associated impacts on human thermal comfort through three different definitions of HW events, based on air temperature (airT), wet-bulb globe temperature (WBGT) and human-perceived temperature (AppT) respectively, and ii) to understand the role of air moisture and wind. The analysis was conducted in four districts (NH, JD, MH and XJH) with different urban development patterns and geographic conditions, in the megacity of Shanghai with a subtropical humid climate. Results evidenced the localized interplay between HWs and UHIs. The results indicate that less urbanized districts were generally more sensitive to the synergies. JD district recorded the highest urban heat island intensity (UHII) amplification, regardless of the specific HW definition. Notably, during AppT-HWs, the increment was observed in terms of maximum (1.3 °C), daily average (0.8 °C), diurnal (0.4 °C) and nocturnal UHII (1.0 °C). Nevertheless, localized synergies between HWs and UHIs at different stations also exhibited some commonalities. Under airT-HW, the UHII was amplified throughout the day at all stations. Under WBGT-HW, diurnal UHII (especially at 11:00–17:00 LST) was consistently amplified at all stations. Under AppT-HW conditions, the nocturnal UHII was slightly amplified at all stations. Air moisture and wind alleviated the synergistic heat exacerbation to the benefit of thermal comfort. The extent depended on geographic condition, diurnal and nocturnal scenarios, temperature type and HW/normal conditions. Stronger HW-UHI synergies indicate the necessity to develop specific urban heat emergency response plans, able to capture and intervene on the underlying mechanisms. This study paves to way to their identification.","container-title":"Environmental Research","DOI":"10.1016/j.envres.2020.110584","ISSN":"0013-9351","journalAbbreviation":"Environmental Research","language":"en","page":"110584","source":"ScienceDirect","title":"Localized synergies between heat waves and urban heat islands: Implications on human thermal comfort and urban heat management","title-short":"Localized synergies between heat waves and urban heat islands","volume":"193","author":[{"family":"He","given":"Bao-Jie"},{"family":"Wang","given":"Junsong"},{"family":"Liu","given":"Huimin"},{"family":"Ulpiani","given":"Giulia"}],"issued":{"date-parts":[["2021",2,1]]},"citation-key":"heLocalizedSynergiesHeat2021"}}],"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noProof/>
          <w:sz w:val="20"/>
          <w:szCs w:val="20"/>
        </w:rPr>
        <w:t>(He et al. 2021)</w:t>
      </w:r>
      <w:r>
        <w:rPr>
          <w:rFonts w:ascii="Times New Roman" w:hAnsi="Times New Roman"/>
          <w:sz w:val="20"/>
          <w:szCs w:val="20"/>
        </w:rPr>
        <w:fldChar w:fldCharType="end"/>
      </w:r>
      <w:r w:rsidRPr="00F914B3">
        <w:rPr>
          <w:rFonts w:ascii="Times New Roman" w:hAnsi="Times New Roman"/>
          <w:sz w:val="20"/>
          <w:szCs w:val="20"/>
        </w:rPr>
        <w:t xml:space="preserve"> </w:t>
      </w:r>
      <w:r w:rsidR="00A3283D" w:rsidRPr="00A3283D">
        <w:rPr>
          <w:rFonts w:ascii="Times New Roman" w:hAnsi="Times New Roman" w:hint="eastAsia"/>
          <w:b/>
          <w:bCs/>
          <w:color w:val="FF0000"/>
          <w:sz w:val="20"/>
          <w:szCs w:val="20"/>
        </w:rPr>
        <w:t>伦敦热岛效应带来的影响</w:t>
      </w:r>
    </w:p>
    <w:p w14:paraId="113054C6" w14:textId="77777777" w:rsidR="00F914B3" w:rsidRPr="00F914B3" w:rsidRDefault="00F914B3" w:rsidP="00F914B3">
      <w:pPr>
        <w:jc w:val="left"/>
        <w:rPr>
          <w:rFonts w:ascii="Times New Roman" w:hAnsi="Times New Roman"/>
          <w:sz w:val="20"/>
          <w:szCs w:val="20"/>
        </w:rPr>
      </w:pPr>
    </w:p>
    <w:p w14:paraId="548BC457" w14:textId="2B544E12" w:rsidR="00F914B3" w:rsidRPr="00A3283D" w:rsidRDefault="00F914B3" w:rsidP="00F914B3">
      <w:pPr>
        <w:jc w:val="left"/>
        <w:rPr>
          <w:rFonts w:ascii="Times New Roman" w:hAnsi="Times New Roman"/>
          <w:b/>
          <w:bCs/>
          <w:color w:val="FF0000"/>
          <w:sz w:val="20"/>
          <w:szCs w:val="20"/>
        </w:rPr>
      </w:pPr>
      <w:r w:rsidRPr="00F914B3">
        <w:rPr>
          <w:rFonts w:ascii="Times New Roman" w:hAnsi="Times New Roman"/>
          <w:sz w:val="20"/>
          <w:szCs w:val="20"/>
        </w:rPr>
        <w:t xml:space="preserve">In this intricate context, an investigation into the UHI effect in Westminster, London, takes on critical importance. </w:t>
      </w:r>
      <w:r w:rsidRPr="00F914B3">
        <w:rPr>
          <w:rFonts w:ascii="Times New Roman" w:hAnsi="Times New Roman"/>
          <w:sz w:val="20"/>
          <w:szCs w:val="20"/>
        </w:rPr>
        <w:t>Characterized</w:t>
      </w:r>
      <w:r w:rsidRPr="00F914B3">
        <w:rPr>
          <w:rFonts w:ascii="Times New Roman" w:hAnsi="Times New Roman"/>
          <w:sz w:val="20"/>
          <w:szCs w:val="20"/>
        </w:rPr>
        <w:t xml:space="preserve"> by both an elevated rate of building development and a significant human concentration, Westminster represents a microcosm of urban thermal dynamics that may yield insights with broader applicability. The exploration of this specific area, therefore, holds potential relevance not only to understanding the phenomena within Westminster but also for informing future research directions in the outdoor thermal environment, urban planning, and urban regeneration.</w:t>
      </w:r>
      <w:r w:rsidR="00A3283D">
        <w:rPr>
          <w:rFonts w:ascii="Times New Roman" w:hAnsi="Times New Roman"/>
          <w:sz w:val="20"/>
          <w:szCs w:val="20"/>
        </w:rPr>
        <w:t xml:space="preserve"> </w:t>
      </w:r>
      <w:r w:rsidR="00A3283D" w:rsidRPr="00A3283D">
        <w:rPr>
          <w:rFonts w:ascii="Times New Roman" w:hAnsi="Times New Roman" w:hint="eastAsia"/>
          <w:b/>
          <w:bCs/>
          <w:color w:val="FF0000"/>
          <w:sz w:val="20"/>
          <w:szCs w:val="20"/>
        </w:rPr>
        <w:t>我为什么要对</w:t>
      </w:r>
      <w:r w:rsidR="00A3283D" w:rsidRPr="00A3283D">
        <w:rPr>
          <w:rFonts w:ascii="Times New Roman" w:hAnsi="Times New Roman"/>
          <w:b/>
          <w:bCs/>
          <w:color w:val="FF0000"/>
          <w:sz w:val="20"/>
          <w:szCs w:val="20"/>
        </w:rPr>
        <w:t>Westminster</w:t>
      </w:r>
      <w:r w:rsidR="00A3283D" w:rsidRPr="00A3283D">
        <w:rPr>
          <w:rFonts w:ascii="Times New Roman" w:hAnsi="Times New Roman" w:hint="eastAsia"/>
          <w:b/>
          <w:bCs/>
          <w:color w:val="FF0000"/>
          <w:sz w:val="20"/>
          <w:szCs w:val="20"/>
        </w:rPr>
        <w:t>做分析</w:t>
      </w:r>
    </w:p>
    <w:p w14:paraId="19887800" w14:textId="24CA0049" w:rsidR="00F914B3" w:rsidRDefault="00F914B3" w:rsidP="0096441E">
      <w:pPr>
        <w:jc w:val="left"/>
        <w:rPr>
          <w:rFonts w:ascii="Times New Roman" w:hAnsi="Times New Roman"/>
          <w:sz w:val="20"/>
          <w:szCs w:val="20"/>
        </w:rPr>
      </w:pPr>
    </w:p>
    <w:p w14:paraId="7479BEF7" w14:textId="6063A78A" w:rsidR="003C745B" w:rsidRDefault="003C745B" w:rsidP="0096441E">
      <w:pPr>
        <w:jc w:val="left"/>
        <w:rPr>
          <w:rFonts w:ascii="Times New Roman" w:hAnsi="Times New Roman" w:hint="eastAsia"/>
          <w:sz w:val="20"/>
          <w:szCs w:val="20"/>
        </w:rPr>
      </w:pPr>
      <w:proofErr w:type="spellStart"/>
      <w:r w:rsidRPr="003C745B">
        <w:rPr>
          <w:rFonts w:ascii="Times New Roman" w:hAnsi="Times New Roman"/>
          <w:sz w:val="20"/>
          <w:szCs w:val="20"/>
        </w:rPr>
        <w:t>Liyue</w:t>
      </w:r>
      <w:proofErr w:type="spellEnd"/>
      <w:r w:rsidRPr="003C745B">
        <w:rPr>
          <w:rFonts w:ascii="Times New Roman" w:hAnsi="Times New Roman"/>
          <w:sz w:val="20"/>
          <w:szCs w:val="20"/>
        </w:rPr>
        <w:t xml:space="preserve"> Zeng undertakes a comprehensive examination of sky element analyses within four densely populated urban areas.</w:t>
      </w:r>
      <w:r>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{"citationID":"EETVoIeP","properties":{"formattedCitation":"(Zeng et al. 2018)","plainCitation":"(Zeng et al. 2018)","noteIndex":0},"citationItems":[{"id":301,"uris":["http://zotero.org/users/10201546/items/U5A2E3EP"],"itemData":{"id":301,"type":"article-journal","abstract":"Sky View Factor (SVF) is one of the most useful urban spatial indicators for radiation and thermal environmental assessment. Estimating SVF with circular fish-eye photos is straightforward and convenient and can account for obstruction of vegetation and other urban infrastructures. But for a large area with many points of interest, processing fish-eye photos is labor intensive. This paper presents a workflow of estimating SVF with large amounts of street view images obtained at sampling points along city road network at the height of about 2 m. To automatically estimate SVF with street view images, a batch processing sky region detection and SVF calculation tool was developed with the Python programming language and OpenCV. The tool can deal with various outdoor weather conditions, and the performance of sky region segmentation and SVF calculation was validated with photos taken with a fish-eye lens. The method shows reliable estimations and preferable speed, with about 1.5 s for a 1000 × 500 px image and 0.08 s for a 200 × 100 px image. The proposed workflow was further applied to estimate the SVF distributions in the downtown centers of four densely populated Chinese cities.","container-title":"Building and Environment","DOI":"10.1016/j.buildenv.2018.03.009","ISSN":"0360-1323","journalAbbreviation":"Building and Environment","language":"en","page":"74-84","source":"ScienceDirect","title":"A fast approach for large-scale Sky View Factor estimation using street view images","volume":"135","author":[{"family":"Zeng","given":"Liyue"},{"family":"Lu","given":"Jun"},{"family":"Li","given":"Wuyan"},{"family":"Li","given":"Yongcai"}],"issued":{"date-parts":[["2018",5,1]]},"citation-key":"zengFastApproachLargescale2018"}}],"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noProof/>
          <w:sz w:val="20"/>
          <w:szCs w:val="20"/>
        </w:rPr>
        <w:t>(Zeng et al. 2018)</w:t>
      </w:r>
      <w:r>
        <w:rPr>
          <w:rFonts w:ascii="Times New Roman" w:hAnsi="Times New Roman"/>
          <w:sz w:val="20"/>
          <w:szCs w:val="20"/>
        </w:rPr>
        <w:fldChar w:fldCharType="end"/>
      </w:r>
      <w:r w:rsidRPr="003C745B">
        <w:rPr>
          <w:rFonts w:ascii="Times New Roman" w:hAnsi="Times New Roman"/>
          <w:sz w:val="20"/>
          <w:szCs w:val="20"/>
        </w:rPr>
        <w:t xml:space="preserve"> Utilizing a methodological approach that integrates semantic segmentation, Zeng applies this technique to an extensive collection of streetscape images. These images are obtained through carefully selected sampling points situated along the urban road network, thereby allowing for an estimation of Sky View Factor (SVF) data. The analysis extends to a subsequent evaluation of critical urban spatial metrics, encompassing aspects such as radiation and the broader thermal environment. This research represents a sophisticated application of image analysis techniques to uncover intricate relationships within urban spatial configurations, contributing nuanced insights to the field of urban environmental study.</w:t>
      </w:r>
      <w:r>
        <w:rPr>
          <w:rFonts w:ascii="Times New Roman" w:hAnsi="Times New Roman"/>
          <w:sz w:val="20"/>
          <w:szCs w:val="20"/>
        </w:rPr>
        <w:t xml:space="preserve"> </w:t>
      </w:r>
      <w:r w:rsidRPr="003C745B">
        <w:rPr>
          <w:rFonts w:ascii="Times New Roman" w:hAnsi="Times New Roman" w:hint="eastAsia"/>
          <w:b/>
          <w:bCs/>
          <w:color w:val="FF0000"/>
          <w:sz w:val="20"/>
          <w:szCs w:val="20"/>
        </w:rPr>
        <w:t>别人对</w:t>
      </w:r>
      <w:proofErr w:type="spellStart"/>
      <w:r w:rsidRPr="003C745B">
        <w:rPr>
          <w:rFonts w:ascii="Times New Roman" w:hAnsi="Times New Roman" w:hint="eastAsia"/>
          <w:b/>
          <w:bCs/>
          <w:color w:val="FF0000"/>
          <w:sz w:val="20"/>
          <w:szCs w:val="20"/>
        </w:rPr>
        <w:t>uhi</w:t>
      </w:r>
      <w:proofErr w:type="spellEnd"/>
      <w:r w:rsidRPr="003C745B">
        <w:rPr>
          <w:rFonts w:ascii="Times New Roman" w:hAnsi="Times New Roman" w:hint="eastAsia"/>
          <w:b/>
          <w:bCs/>
          <w:color w:val="FF0000"/>
          <w:sz w:val="20"/>
          <w:szCs w:val="20"/>
        </w:rPr>
        <w:t>和街景是怎么研究的</w:t>
      </w:r>
      <w:r w:rsidR="00F652B4">
        <w:rPr>
          <w:rFonts w:ascii="Times New Roman" w:hAnsi="Times New Roman" w:hint="eastAsia"/>
          <w:b/>
          <w:bCs/>
          <w:color w:val="FF0000"/>
          <w:sz w:val="20"/>
          <w:szCs w:val="20"/>
        </w:rPr>
        <w:t>1</w:t>
      </w:r>
    </w:p>
    <w:p w14:paraId="00AF7BE2" w14:textId="58FC60D9" w:rsidR="003C745B" w:rsidRDefault="003C745B" w:rsidP="0096441E">
      <w:pPr>
        <w:jc w:val="left"/>
        <w:rPr>
          <w:rFonts w:ascii="Times New Roman" w:hAnsi="Times New Roman"/>
          <w:sz w:val="20"/>
          <w:szCs w:val="20"/>
        </w:rPr>
      </w:pPr>
    </w:p>
    <w:p w14:paraId="651C4CFB" w14:textId="175EE29D" w:rsidR="00F652B4" w:rsidRDefault="00962B6E" w:rsidP="00962B6E">
      <w:pPr>
        <w:jc w:val="left"/>
        <w:rPr>
          <w:rFonts w:ascii="Times New Roman" w:hAnsi="Times New Roman"/>
          <w:sz w:val="20"/>
          <w:szCs w:val="20"/>
        </w:rPr>
      </w:pPr>
      <w:r w:rsidRPr="00962B6E">
        <w:rPr>
          <w:rFonts w:ascii="Times New Roman" w:hAnsi="Times New Roman"/>
          <w:sz w:val="20"/>
          <w:szCs w:val="20"/>
        </w:rPr>
        <w:t xml:space="preserve">Feng Yang embarked on a nuanced exploration of summer urban heat island (UHI) patterns within three high-rise residential </w:t>
      </w:r>
      <w:r w:rsidRPr="00962B6E">
        <w:rPr>
          <w:rFonts w:ascii="Times New Roman" w:hAnsi="Times New Roman"/>
          <w:sz w:val="20"/>
          <w:szCs w:val="20"/>
        </w:rPr>
        <w:t>neighborhoods</w:t>
      </w:r>
      <w:r w:rsidRPr="00962B6E">
        <w:rPr>
          <w:rFonts w:ascii="Times New Roman" w:hAnsi="Times New Roman"/>
          <w:sz w:val="20"/>
          <w:szCs w:val="20"/>
        </w:rPr>
        <w:t xml:space="preserve"> located in central Shanghai.</w:t>
      </w:r>
      <w:r>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{"citationID":"FoXFn4fr","properties":{"formattedCitation":"(Yang, Lau &amp; Qian 2010)","plainCitation":"(Yang, Lau &amp; Qian 2010)","noteIndex":0},"citationItems":[{"id":305,"uris":["http://zotero.org/users/10201546/items/QUYPL64X"],"itemData":{"id":305,"type":"article-journal","abstract":"Shanghai as the largest city in China has been suffering from the ever-worsening thermal environment due to the explosive urbanization rate. As an indication of urbanization impact, urban heat islands (UHI) can give rise to a variety of problems. This paper reports the results of an empirical study on the summertime UHI patterns in three high-rise residential quarters in the inner-city Shanghai. Site-means of UHI intensity are compared; case studies are carried out on strategically located measurement points; and regression analysis is followed to examine the significance of the on-site design variables in relation to UHI intensity. It is found that site characteristics in plot layout, density and greenery have different impacts on UHI-day and UHI-night patterns. Day-time UHI is closely related to site shading factor. Total site factor (TSF) as an integrated measure on solar admittance shows a higher explanatory power in UHI-day than sky view factor (SVF) does under a partially cloudy sky condition. Night-time UHI cannot be statistically well explained by the on-site variables in use, indicating influences from anthropogenic heat and other sources. Evaporative cooling by vegetation plays a more important role at night than it does at day. Considered diurnally, the semi-enclosed plot layout with a fairly high density and tree cover has the best outdoor thermal condition. Design implication based on the findings, with consideration on other important environmental design issues, is briefly discussed.","collection-title":"International Symposium on the Interaction between Human and Building Environment Special Issue Section","container-title":"Building and Environment","DOI":"10.1016/j.buildenv.2009.05.010","ISSN":"0360-1323","issue":"1","journalAbbreviation":"Building and Environment","language":"en","page":"115-134","source":"ScienceDirect","title":"Summertime heat island intensities in three high-rise housing quarters in inner-city Shanghai China: Building layout, density and greenery","title-short":"Summertime heat island intensities in three high-rise housing quarters in inner-city Shanghai China","volume":"45","author":[{"family":"Yang","given":"Feng"},{"family":"Lau","given":"Stephen S. Y."},{"family":"Qian","given":"Feng"}],"issued":{"date-parts":[["2010",1,1]]},"citation-key":"yangSummertimeHeatIsland2010a"}}],"schema":"https://github.com/citation-style-language/schema/raw/master/csl-citation.json"}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noProof/>
          <w:sz w:val="20"/>
          <w:szCs w:val="20"/>
        </w:rPr>
        <w:t>(Yang, Lau &amp; Qian 2010)</w:t>
      </w:r>
      <w:r>
        <w:rPr>
          <w:rFonts w:ascii="Times New Roman" w:hAnsi="Times New Roman"/>
          <w:sz w:val="20"/>
          <w:szCs w:val="20"/>
        </w:rPr>
        <w:fldChar w:fldCharType="end"/>
      </w:r>
      <w:r w:rsidRPr="00962B6E">
        <w:rPr>
          <w:rFonts w:ascii="Times New Roman" w:hAnsi="Times New Roman"/>
          <w:sz w:val="20"/>
          <w:szCs w:val="20"/>
        </w:rPr>
        <w:t xml:space="preserve"> Their research involved a comparative analysis of UHI phenomena during both daytime and nighttime periods across the experimental sites. Through the employment of regression analyses, they rigorously tested the effects of specific site design variables on the intensity of the heat island effect.</w:t>
      </w:r>
      <w:r>
        <w:rPr>
          <w:rFonts w:ascii="Times New Roman" w:hAnsi="Times New Roman" w:hint="eastAsia"/>
          <w:sz w:val="20"/>
          <w:szCs w:val="20"/>
        </w:rPr>
        <w:t xml:space="preserve"> </w:t>
      </w:r>
      <w:r w:rsidRPr="00962B6E">
        <w:rPr>
          <w:rFonts w:ascii="Times New Roman" w:hAnsi="Times New Roman"/>
          <w:sz w:val="20"/>
          <w:szCs w:val="20"/>
        </w:rPr>
        <w:t xml:space="preserve">The independent variables selected for this study were Sky View Factor (SVF), Green Plot Ratio (GPR), Green Cover (GCR), and Tree View Factor (TVF). These variables were meticulously regressed against UHI, serving as the dependent variable, to derive the results. Based on the outcomes of this robust statistical analysis, the authors proceeded to articulate the design implications of their findings, </w:t>
      </w:r>
      <w:r w:rsidRPr="00962B6E">
        <w:rPr>
          <w:rFonts w:ascii="Times New Roman" w:hAnsi="Times New Roman"/>
          <w:sz w:val="20"/>
          <w:szCs w:val="20"/>
        </w:rPr>
        <w:lastRenderedPageBreak/>
        <w:t>emphasizing the need to consider other salient factors in the design and planning of urban environments.</w:t>
      </w:r>
      <w:r>
        <w:rPr>
          <w:rFonts w:ascii="Times New Roman" w:hAnsi="Times New Roman" w:hint="eastAsia"/>
          <w:sz w:val="20"/>
          <w:szCs w:val="20"/>
        </w:rPr>
        <w:t xml:space="preserve"> </w:t>
      </w:r>
      <w:r w:rsidRPr="00962B6E">
        <w:rPr>
          <w:rFonts w:ascii="Times New Roman" w:hAnsi="Times New Roman"/>
          <w:sz w:val="20"/>
          <w:szCs w:val="20"/>
        </w:rPr>
        <w:t xml:space="preserve">This scholarly investigation contributes to a deeper understanding of the urban heat island effect, elucidating how complex interactions between various environmental variables can influence urban thermal dynamics. </w:t>
      </w:r>
      <w:r w:rsidRPr="003C745B">
        <w:rPr>
          <w:rFonts w:ascii="Times New Roman" w:hAnsi="Times New Roman" w:hint="eastAsia"/>
          <w:b/>
          <w:bCs/>
          <w:color w:val="FF0000"/>
          <w:sz w:val="20"/>
          <w:szCs w:val="20"/>
        </w:rPr>
        <w:t>别人对</w:t>
      </w:r>
      <w:proofErr w:type="spellStart"/>
      <w:r w:rsidRPr="003C745B">
        <w:rPr>
          <w:rFonts w:ascii="Times New Roman" w:hAnsi="Times New Roman" w:hint="eastAsia"/>
          <w:b/>
          <w:bCs/>
          <w:color w:val="FF0000"/>
          <w:sz w:val="20"/>
          <w:szCs w:val="20"/>
        </w:rPr>
        <w:t>uhi</w:t>
      </w:r>
      <w:proofErr w:type="spellEnd"/>
      <w:r w:rsidRPr="003C745B">
        <w:rPr>
          <w:rFonts w:ascii="Times New Roman" w:hAnsi="Times New Roman" w:hint="eastAsia"/>
          <w:b/>
          <w:bCs/>
          <w:color w:val="FF0000"/>
          <w:sz w:val="20"/>
          <w:szCs w:val="20"/>
        </w:rPr>
        <w:t>和街景是怎么研究的</w:t>
      </w:r>
      <w:r>
        <w:rPr>
          <w:rFonts w:ascii="Times New Roman" w:hAnsi="Times New Roman"/>
          <w:b/>
          <w:bCs/>
          <w:color w:val="FF0000"/>
          <w:sz w:val="20"/>
          <w:szCs w:val="20"/>
        </w:rPr>
        <w:t>2</w:t>
      </w:r>
    </w:p>
    <w:p w14:paraId="7823BF09" w14:textId="36CA858A" w:rsidR="00F652B4" w:rsidRDefault="00F652B4" w:rsidP="0096441E">
      <w:pPr>
        <w:jc w:val="left"/>
        <w:rPr>
          <w:rFonts w:ascii="Times New Roman" w:hAnsi="Times New Roman"/>
          <w:sz w:val="20"/>
          <w:szCs w:val="20"/>
        </w:rPr>
      </w:pPr>
    </w:p>
    <w:p w14:paraId="3ED6B5E9" w14:textId="464963E0" w:rsidR="00222FF2" w:rsidRDefault="00222FF2" w:rsidP="0096441E">
      <w:pPr>
        <w:jc w:val="left"/>
        <w:rPr>
          <w:rFonts w:ascii="Times New Roman" w:hAnsi="Times New Roman" w:hint="eastAsia"/>
          <w:sz w:val="20"/>
          <w:szCs w:val="20"/>
        </w:rPr>
      </w:pPr>
      <w:r w:rsidRPr="00222FF2">
        <w:rPr>
          <w:rFonts w:ascii="Times New Roman" w:hAnsi="Times New Roman"/>
          <w:sz w:val="20"/>
          <w:szCs w:val="20"/>
        </w:rPr>
        <w:t>Umberto Berardi conducted a rigorous investigation into potential strategies to alleviate the adverse effects of heat waves in the urbanized context of the Toronto region.</w:t>
      </w:r>
      <w:r>
        <w:rPr>
          <w:rFonts w:ascii="Times New Roman" w:hAnsi="Times New Roman"/>
          <w:sz w:val="20"/>
          <w:szCs w:val="20"/>
        </w:rPr>
        <w:fldChar w:fldCharType="begin"/>
      </w:r>
      <w:r>
        <w:rPr>
          <w:rFonts w:ascii="Times New Roman" w:hAnsi="Times New Roman"/>
          <w:sz w:val="20"/>
          <w:szCs w:val="20"/>
        </w:rPr>
        <w:instrText xml:space="preserve"> ADDIN ZOTERO_ITEM CSL_CITATION {"citationID":"5XQnO30g","properties":{"formattedCitation":"(Berardi, Jandaghian &amp; Graham 2020)","plainCitation":"(Berardi, Jandaghian &amp; Graham 2020)","noteIndex":0},"citationItems":[{"id":307,"uris":["http://zotero.org/users/10201546/items/4BEAPALX"],"itemData":{"id":307,"type":"article-journal","abstract":"Given the large transformation and fast-growing population that the Greater Toronto Area (GTA) is facing, and the increasing impact of climate change in urbanized areas, it is crucial to investigate strategies that could mitigate the effects of heat waves. In this paper, the effects of greenery enhancements are investigated using mesoscale and microscale simulations performed by the Weather Research and Forecasting model and the ENVI-met model, respectively. In particular, two vulnerable areas located in the GTA are investigated. Comparing the results of simulations with measurements show the differences in how mesoscale and microscale models predict the meteorological processes happening within the urban canopy and the local climate. Then, two mitigation scenarios, a moderate green scenario (MGS) and an intensive green scenario (IGS) are assessed considering different increases in the vegetation area. The results of the mesoscale simulations show that by increasing the greenery canopy, the maximum daily air temperature decreases by 1.6 to 2.3 °C, while the relative humidity increases by 10% to 12%. The microscale simulations show that increasing the tree canopy would cool the air temperature by 0.5 °C to 1.4 °C locally. Overall, depending on wind conditions and the arrangement of buildings and existing green areas, the cooling effect is shown to have an impact on up to 250 m downwind from the new green area locations. Finally, this study demonstrates that both mesoscale (WRF) and microscale (ENVI-met) modeling confirm similar results in how greenery enhancements may improve the human thermal comfort in the continental climate of the GTA.","container-title":"Science of The Total Environment","DOI":"10.1016/j.scitotenv.2020.141300","ISSN":"0048-9697","journalAbbreviation":"Science of The Total Environment","language":"en","page":"141300","source":"ScienceDirect","title":"Effects of greenery enhancements for the resilience to heat waves: A comparison of analysis performed through mesoscale (WRF) and microscale (Envi-met) modeling","title-short":"Effects of greenery enhancements for the resilience to heat waves","volume":"747","author":[{"family":"Berardi","given":"Umberto"},{"family":"Jandaghian","given":"Zahra"},{"family":"Graham","given":"Jonathan"}],"issued":{"date-parts":[["2020",12,10]]},"citation-key":"berardiEffectsGreeneryEnhancements2020"}}],"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noProof/>
          <w:sz w:val="20"/>
          <w:szCs w:val="20"/>
        </w:rPr>
        <w:t>(Berardi, Jandaghian &amp; Graham 2020)</w:t>
      </w:r>
      <w:r>
        <w:rPr>
          <w:rFonts w:ascii="Times New Roman" w:hAnsi="Times New Roman"/>
          <w:sz w:val="20"/>
          <w:szCs w:val="20"/>
        </w:rPr>
        <w:fldChar w:fldCharType="end"/>
      </w:r>
      <w:r w:rsidRPr="00222FF2">
        <w:rPr>
          <w:rFonts w:ascii="Times New Roman" w:hAnsi="Times New Roman"/>
          <w:sz w:val="20"/>
          <w:szCs w:val="20"/>
        </w:rPr>
        <w:t xml:space="preserve"> Utilizing two distinct yet complementary models, namely the Weather Research and Forecasting Model (WRFM) for mesoscale simulations and the ENVI-met model for microscale simulations, the study embarked on an in-depth examination of the effects of augmented greening.</w:t>
      </w:r>
      <w:r>
        <w:rPr>
          <w:rFonts w:ascii="Times New Roman" w:hAnsi="Times New Roman"/>
          <w:sz w:val="20"/>
          <w:szCs w:val="20"/>
        </w:rPr>
        <w:t xml:space="preserve"> </w:t>
      </w:r>
      <w:r w:rsidRPr="00222FF2">
        <w:rPr>
          <w:rFonts w:ascii="Times New Roman" w:hAnsi="Times New Roman"/>
          <w:sz w:val="20"/>
          <w:szCs w:val="20"/>
        </w:rPr>
        <w:t>The methodological framework of this research permitted a sophisticated analysis of how increased vegetation might function as a mitigation strategy. Through careful analysis, the authors arrived at a robust set of findings, affirming that the enhancement of urban greenery stands as an effective method to reduce ambient temperatures. Furthermore, the results illuminate the potential for such a strategy to contribute to an improved quality of urban living for residents.</w:t>
      </w:r>
      <w:r>
        <w:rPr>
          <w:rFonts w:ascii="Times New Roman" w:hAnsi="Times New Roman"/>
          <w:sz w:val="20"/>
          <w:szCs w:val="20"/>
        </w:rPr>
        <w:t xml:space="preserve"> </w:t>
      </w:r>
      <w:r w:rsidRPr="00222FF2">
        <w:rPr>
          <w:rFonts w:ascii="Times New Roman" w:hAnsi="Times New Roman"/>
          <w:sz w:val="20"/>
          <w:szCs w:val="20"/>
        </w:rPr>
        <w:t>This research adds valuable insights to the existing body of knowledge surrounding urban climate adaptation and mitigation, and specifically underscores the utility of vegetative interventions in moderating thermal conditions.</w:t>
      </w:r>
      <w:r>
        <w:rPr>
          <w:rFonts w:ascii="Times New Roman" w:hAnsi="Times New Roman"/>
          <w:sz w:val="20"/>
          <w:szCs w:val="20"/>
        </w:rPr>
        <w:t xml:space="preserve"> </w:t>
      </w:r>
      <w:r w:rsidRPr="003C745B">
        <w:rPr>
          <w:rFonts w:ascii="Times New Roman" w:hAnsi="Times New Roman" w:hint="eastAsia"/>
          <w:b/>
          <w:bCs/>
          <w:color w:val="FF0000"/>
          <w:sz w:val="20"/>
          <w:szCs w:val="20"/>
        </w:rPr>
        <w:t>别人对</w:t>
      </w:r>
      <w:proofErr w:type="spellStart"/>
      <w:r w:rsidRPr="003C745B">
        <w:rPr>
          <w:rFonts w:ascii="Times New Roman" w:hAnsi="Times New Roman" w:hint="eastAsia"/>
          <w:b/>
          <w:bCs/>
          <w:color w:val="FF0000"/>
          <w:sz w:val="20"/>
          <w:szCs w:val="20"/>
        </w:rPr>
        <w:t>uhi</w:t>
      </w:r>
      <w:proofErr w:type="spellEnd"/>
      <w:r w:rsidRPr="003C745B">
        <w:rPr>
          <w:rFonts w:ascii="Times New Roman" w:hAnsi="Times New Roman" w:hint="eastAsia"/>
          <w:b/>
          <w:bCs/>
          <w:color w:val="FF0000"/>
          <w:sz w:val="20"/>
          <w:szCs w:val="20"/>
        </w:rPr>
        <w:t>和街景是怎么研究的</w:t>
      </w:r>
      <w:r>
        <w:rPr>
          <w:rFonts w:ascii="Times New Roman" w:hAnsi="Times New Roman"/>
          <w:b/>
          <w:bCs/>
          <w:color w:val="FF0000"/>
          <w:sz w:val="20"/>
          <w:szCs w:val="20"/>
        </w:rPr>
        <w:t>3</w:t>
      </w:r>
    </w:p>
    <w:p w14:paraId="75347555" w14:textId="77777777" w:rsidR="00222FF2" w:rsidRPr="00222FF2" w:rsidRDefault="00222FF2" w:rsidP="0096441E">
      <w:pPr>
        <w:jc w:val="left"/>
        <w:rPr>
          <w:rFonts w:ascii="Times New Roman" w:hAnsi="Times New Roman" w:hint="eastAsia"/>
          <w:sz w:val="20"/>
          <w:szCs w:val="20"/>
        </w:rPr>
      </w:pPr>
    </w:p>
    <w:p w14:paraId="1DEDF646" w14:textId="3FF00E5B" w:rsidR="00C90B7A" w:rsidRPr="00C90B7A" w:rsidRDefault="0096441E">
      <w:pPr>
        <w:jc w:val="left"/>
        <w:rPr>
          <w:rFonts w:ascii="Times New Roman" w:hAnsi="Times New Roman" w:hint="eastAsia"/>
          <w:sz w:val="20"/>
          <w:szCs w:val="20"/>
        </w:rPr>
      </w:pPr>
      <w:r w:rsidRPr="0096441E">
        <w:rPr>
          <w:rFonts w:ascii="Times New Roman" w:hAnsi="Times New Roman"/>
          <w:sz w:val="20"/>
          <w:szCs w:val="20"/>
        </w:rPr>
        <w:t>In the context of urban environment evaluation, the utilization of Google Street Map has recently emerged as an indispensable methodological innovation. Its broad global coverage and detailed street-level imagery offer a unique window into the complexities of urban landscapes. With horizontal angles approaching 360 degrees and vertical angles nearing 180 degrees, the imagery captures an extensive array of information, inclusive of both the static features of the built environment and the dynamic components such as pedestrian and vehicular activity. Furthermore, the accessibility of over 20,000 real-life photos per day via a personal API underscores Google Street Map's practicality as a substantial data source. This breadth and accessibility pave the way for innovative research strategies and provide a diverse sample from which nuanced insights can be drawn. Moreover, the associated low costs of data collection enhance its appeal to a wide array of research endeavors. The integration of Google Street Map into urban spatial analysis represents a significant advancement in the field, allowing for a more comprehensive and multidimensional understanding of urban spaces.</w:t>
      </w:r>
      <w:r>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{"citationID":"otaKNxjk","properties":{"formattedCitation":"(Carrasco-Hernandez, Smedley &amp; Webb 2015)","plainCitation":"(Carrasco-Hernandez, Smedley &amp; Webb 2015)","noteIndex":0},"citationItems":[{"id":291,"uris":["http://zotero.org/users/10201546/items/2PSD6LQL"],"itemData":{"id":291,"type":"article-journal","abstract":"This paper presents an implementation of digital image processing tools, in order to reconstruct building geometries and urban sky view factors for individual street canyons around the world. By using the Google Street View image database, it is possible to reconstruct canyon fisheye images at any point where a Google panorama is available. The Hugin software allows the geometrically correct merging of independent images in order to create a fisheye projection, covering the upper hemispheric view of the sky. Sky view factor calculations may then be performed by specialised software on the reconstructed fisheye image. In order to analyse the fitness of reconstructed panoramas, control images taken with a fisheye lens camera were used for comparison. The Rayman model was then used to calculate total shortwave global irradiances from the restricted canyon view and from a full hemispheric view. Finally, total shortwave global irradiances were measured for the same position in the street canyon and compared against observatory measurements under a full sky view, this in order to evaluate the performance and usefulness of idealised calculations. The reconstructed urban geometries returned acceptable fine-scale descriptions, and their potential utility for scientific purposes in the atmospheric sciences was demonstrated with the examples provided.","container-title":"Energy and Buildings","DOI":"10.1016/j.enbuild.2014.10.001","ISSN":"0378-7788","journalAbbreviation":"Energy and Buildings","language":"en","page":"340-348","source":"ScienceDirect","title":"Using urban canyon geometries obtained from Google Street View for atmospheric studies: Potential applications in the calculation of street level total shortwave irradiances","title-short":"Using urban canyon geometries obtained from Google Street View for atmospheric studies","volume":"86","author":[{"family":"Carrasco-Hernandez","given":"Roberto"},{"family":"Smedley","given":"Andrew R. D."},{"family":"Webb","given":"Ann R."}],"issued":{"date-parts":[["2015",1,1]]},"citation-key":"carrasco-hernandezUsingUrbanCanyon2015"}}],"schema":"https://github.com/citation-style-language/schema/raw/master/csl-citation.json"}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noProof/>
          <w:sz w:val="20"/>
          <w:szCs w:val="20"/>
        </w:rPr>
        <w:t>(Carrasco-Hernandez, Smedley &amp; Webb 2015)</w:t>
      </w:r>
      <w:r>
        <w:rPr>
          <w:rFonts w:ascii="Times New Roman" w:hAnsi="Times New Roman"/>
          <w:sz w:val="20"/>
          <w:szCs w:val="20"/>
        </w:rPr>
        <w:fldChar w:fldCharType="end"/>
      </w:r>
      <w:r>
        <w:rPr>
          <w:rFonts w:ascii="Times New Roman" w:hAnsi="Times New Roman"/>
          <w:sz w:val="20"/>
          <w:szCs w:val="20"/>
        </w:rPr>
        <w:t xml:space="preserve"> </w:t>
      </w:r>
      <w:r w:rsidRPr="0096441E">
        <w:rPr>
          <w:rFonts w:ascii="Times New Roman" w:hAnsi="Times New Roman"/>
          <w:sz w:val="20"/>
          <w:szCs w:val="20"/>
        </w:rPr>
        <w:t>Its wide-ranging applications, encompassing the granular details of individual locations to broader street-level vistas, present a novel perspective that contributes to the richness of the urban environment study.</w:t>
      </w:r>
      <w:r w:rsidR="00A3283D">
        <w:rPr>
          <w:rFonts w:ascii="Times New Roman" w:hAnsi="Times New Roman"/>
          <w:sz w:val="20"/>
          <w:szCs w:val="20"/>
        </w:rPr>
        <w:t xml:space="preserve"> </w:t>
      </w:r>
      <w:r w:rsidR="00A3283D" w:rsidRPr="00A3283D">
        <w:rPr>
          <w:rFonts w:ascii="Times New Roman" w:hAnsi="Times New Roman" w:hint="eastAsia"/>
          <w:b/>
          <w:bCs/>
          <w:color w:val="FF0000"/>
          <w:sz w:val="20"/>
          <w:szCs w:val="20"/>
        </w:rPr>
        <w:t>使用谷歌街景地图</w:t>
      </w:r>
      <w:r w:rsidR="00384C8C">
        <w:rPr>
          <w:rFonts w:ascii="Times New Roman" w:hAnsi="Times New Roman" w:hint="eastAsia"/>
          <w:b/>
          <w:bCs/>
          <w:color w:val="FF0000"/>
          <w:sz w:val="20"/>
          <w:szCs w:val="20"/>
        </w:rPr>
        <w:t>和</w:t>
      </w:r>
      <w:r w:rsidR="00384C8C">
        <w:rPr>
          <w:rFonts w:ascii="Times New Roman" w:hAnsi="Times New Roman" w:hint="eastAsia"/>
          <w:b/>
          <w:bCs/>
          <w:color w:val="FF0000"/>
          <w:sz w:val="20"/>
          <w:szCs w:val="20"/>
        </w:rPr>
        <w:t>semantic</w:t>
      </w:r>
      <w:r w:rsidR="00A3283D" w:rsidRPr="00A3283D">
        <w:rPr>
          <w:rFonts w:ascii="Times New Roman" w:hAnsi="Times New Roman" w:hint="eastAsia"/>
          <w:b/>
          <w:bCs/>
          <w:color w:val="FF0000"/>
          <w:sz w:val="20"/>
          <w:szCs w:val="20"/>
        </w:rPr>
        <w:t>的必要性</w:t>
      </w:r>
    </w:p>
    <w:p w14:paraId="1FDF0189" w14:textId="77777777" w:rsidR="00C90B7A" w:rsidRDefault="00C90B7A">
      <w:pPr>
        <w:jc w:val="left"/>
        <w:rPr>
          <w:rFonts w:ascii="Times New Roman" w:hAnsi="Times New Roman" w:hint="eastAsia"/>
          <w:b/>
          <w:bCs/>
          <w:sz w:val="20"/>
          <w:szCs w:val="20"/>
        </w:rPr>
      </w:pPr>
    </w:p>
    <w:p w14:paraId="730DEB1B" w14:textId="5A311C75" w:rsidR="007F002D" w:rsidRDefault="00000000">
      <w:pPr>
        <w:jc w:val="left"/>
        <w:rPr>
          <w:rFonts w:ascii="Times New Roman" w:hAnsi="Times New Roman" w:hint="eastAsia"/>
          <w:sz w:val="20"/>
          <w:szCs w:val="20"/>
        </w:rPr>
      </w:pPr>
      <w:r>
        <w:rPr>
          <w:rFonts w:ascii="Times New Roman" w:hAnsi="Times New Roman"/>
          <w:sz w:val="20"/>
          <w:szCs w:val="20"/>
        </w:rPr>
        <w:t>Urban infrastructures often use materials that effectively store short-wave radiation and release heat. Various urban surface factors - material, specific heat capacity, density, and specific emissivity - differ in their abilities to absorb solar radiation and release heat, and these contribute differently to the thermal environment of a city(F</w:t>
      </w:r>
      <w:r>
        <w:rPr>
          <w:rFonts w:ascii="Times New Roman" w:hAnsi="Times New Roman" w:hint="eastAsia"/>
          <w:sz w:val="20"/>
          <w:szCs w:val="20"/>
        </w:rPr>
        <w:t>igure</w:t>
      </w:r>
      <w:r>
        <w:rPr>
          <w:rFonts w:ascii="Times New Roman" w:hAnsi="Times New Roman"/>
          <w:sz w:val="20"/>
          <w:szCs w:val="20"/>
        </w:rPr>
        <w:t>1)</w:t>
      </w:r>
      <w:ins w:id="7" w:author="ZJB)" w:date="2023-07-16T20:10:00Z">
        <w:r>
          <w:rPr>
            <w:rFonts w:ascii="Times New Roman" w:hAnsi="Times New Roman"/>
            <w:sz w:val="20"/>
            <w:szCs w:val="20"/>
          </w:rPr>
          <w:t xml:space="preserve"> </w:t>
        </w:r>
      </w:ins>
      <w:r>
        <w:rPr>
          <w:rFonts w:ascii="Times New Roman" w:hAnsi="Times New Roman"/>
          <w:sz w:val="20"/>
          <w:szCs w:val="20"/>
        </w:rPr>
        <w:t>The land surface temperature (LST) of each surface factor can be recorded using remote sensing technology, aiding in the study of the contribution of various surface factors to the urban thermal environment.</w:t>
      </w:r>
      <w:r>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{"citationID":"8a5wkRDP","properties":{"formattedCitation":"(Jusuf &amp; Hien 2007)","plainCitation":"(Jusuf &amp; Hien 2007)","noteIndex":0},"citationItems":[{"id":280,"uris":["http://zotero.org/users/10201546/items/7CKKA5AU"],"itemData":{"id":280,"type":"article-journal","abstract":"Urban heat island (UHI) phenomenon has become a common problem in many major cities worldwide including Singapore. As a small island state, it is very important for Singapore to carefully plan its urban development. However, urban planners have no assessment tool to evaluate their planning impacts on the environment, especially the impact on air temperature due to the change of land use. This paper discusses the development of an empirical model for air temperature prediction to evaluate the impact of estate development by means of Geographical Information System (GIS).","language":"en","source":"Zotero","title":"DEVELOPMENT OF EMPIRICAL MODELS FOR AN ESTATE LEVEL AIR TEMPERATURE PREDICTION IN SINGAPORE","author":[{"family":"Jusuf","given":"Steve Kardinal"},{"family":"Hien","given":"Wong Nyuk"}],"issued":{"date-parts":[["2007"]]},"citation-key":"jusufDEVELOPMENTEMPIRICALMODELS2007"}}],"schema":"https://github.com/citation-style-language/schema/raw/master/csl-citation.json"}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sz w:val="20"/>
          <w:szCs w:val="20"/>
        </w:rPr>
        <w:t>(Jusuf &amp; Hien 2007)</w:t>
      </w:r>
      <w:r>
        <w:rPr>
          <w:rFonts w:ascii="Times New Roman" w:hAnsi="Times New Roman"/>
          <w:sz w:val="20"/>
          <w:szCs w:val="20"/>
        </w:rPr>
        <w:fldChar w:fldCharType="end"/>
      </w:r>
      <w:r w:rsidR="00DA3EE9">
        <w:rPr>
          <w:rFonts w:ascii="Times New Roman" w:hAnsi="Times New Roman"/>
          <w:sz w:val="20"/>
          <w:szCs w:val="20"/>
        </w:rPr>
        <w:t xml:space="preserve"> </w:t>
      </w:r>
      <w:r w:rsidR="00DA3EE9" w:rsidRPr="00DA3EE9">
        <w:rPr>
          <w:rFonts w:ascii="Times New Roman" w:hAnsi="Times New Roman" w:hint="eastAsia"/>
          <w:b/>
          <w:bCs/>
          <w:color w:val="FF0000"/>
          <w:sz w:val="20"/>
          <w:szCs w:val="20"/>
        </w:rPr>
        <w:t>LS</w:t>
      </w:r>
      <w:r w:rsidR="00DA3EE9" w:rsidRPr="00DA3EE9">
        <w:rPr>
          <w:rFonts w:ascii="Times New Roman" w:hAnsi="Times New Roman"/>
          <w:b/>
          <w:bCs/>
          <w:color w:val="FF0000"/>
          <w:sz w:val="20"/>
          <w:szCs w:val="20"/>
        </w:rPr>
        <w:t>T</w:t>
      </w:r>
      <w:r w:rsidR="00DA3EE9" w:rsidRPr="00DA3EE9">
        <w:rPr>
          <w:rFonts w:ascii="Times New Roman" w:hAnsi="Times New Roman" w:hint="eastAsia"/>
          <w:b/>
          <w:bCs/>
          <w:color w:val="FF0000"/>
          <w:sz w:val="20"/>
          <w:szCs w:val="20"/>
        </w:rPr>
        <w:t>指标的使用</w:t>
      </w:r>
    </w:p>
    <w:p w14:paraId="78015EB8" w14:textId="77777777" w:rsidR="007F002D" w:rsidRDefault="007F002D">
      <w:pPr>
        <w:jc w:val="left"/>
        <w:rPr>
          <w:rFonts w:ascii="Times New Roman" w:hAnsi="Times New Roman"/>
          <w:sz w:val="20"/>
          <w:szCs w:val="20"/>
        </w:rPr>
      </w:pPr>
    </w:p>
    <w:p w14:paraId="72AD932A" w14:textId="6B544B8F" w:rsidR="007F002D" w:rsidRDefault="00000000">
      <w:pPr>
        <w:jc w:val="left"/>
        <w:rPr>
          <w:rFonts w:ascii="Times New Roman" w:hAnsi="Times New Roman"/>
          <w:sz w:val="20"/>
          <w:szCs w:val="20"/>
        </w:rPr>
      </w:pPr>
      <w:r>
        <w:rPr>
          <w:rFonts w:ascii="Times New Roman" w:hAnsi="Times New Roman"/>
          <w:sz w:val="20"/>
          <w:szCs w:val="20"/>
        </w:rPr>
        <w:t xml:space="preserve">The changing urban landscape causes changes to the biophysical environment, including the spatiotemporal pattern of the LST. Land surface characteristics, primarily represented by land cover </w:t>
      </w:r>
      <w:r>
        <w:rPr>
          <w:rFonts w:ascii="Times New Roman" w:hAnsi="Times New Roman"/>
          <w:sz w:val="20"/>
          <w:szCs w:val="20"/>
        </w:rPr>
        <w:lastRenderedPageBreak/>
        <w:t>and land use (LCLU), have been a focus in numerous studies on the urban thermal environment. However, establishing the actual relationship between urban thermal characteristics and surface factors remains challenging due to the complexity of thermal remote sensing and the heterogeneity of urban surface thermal properties.</w:t>
      </w:r>
      <w:r w:rsidR="00DA3EE9">
        <w:rPr>
          <w:rFonts w:ascii="Times New Roman" w:hAnsi="Times New Roman"/>
          <w:sz w:val="20"/>
          <w:szCs w:val="20"/>
        </w:rPr>
        <w:t xml:space="preserve"> </w:t>
      </w:r>
      <w:r>
        <w:rPr>
          <w:rFonts w:ascii="Times New Roman" w:hAnsi="Times New Roman"/>
          <w:sz w:val="20"/>
          <w:szCs w:val="20"/>
        </w:rPr>
        <w:t>Recent years have seen an intensification in research efforts in this field. A significant focus has been on vegetation information and the interrelationships between vegetation and the thermal environment.</w:t>
      </w:r>
    </w:p>
    <w:p w14:paraId="1BE3AA4F" w14:textId="23367BBC" w:rsidR="008A30C6" w:rsidRDefault="008A30C6">
      <w:pPr>
        <w:jc w:val="left"/>
        <w:rPr>
          <w:rFonts w:ascii="Times New Roman" w:hAnsi="Times New Roman"/>
          <w:sz w:val="20"/>
          <w:szCs w:val="20"/>
        </w:rPr>
      </w:pPr>
    </w:p>
    <w:p w14:paraId="67157385" w14:textId="07AF46FB" w:rsidR="008A30C6" w:rsidRPr="00244BC4" w:rsidRDefault="00244BC4">
      <w:pPr>
        <w:jc w:val="left"/>
        <w:rPr>
          <w:rFonts w:ascii="Times New Roman" w:hAnsi="Times New Roman" w:hint="eastAsia"/>
          <w:sz w:val="20"/>
          <w:szCs w:val="20"/>
        </w:rPr>
      </w:pPr>
      <w:r w:rsidRPr="00244BC4">
        <w:rPr>
          <w:rFonts w:ascii="Times New Roman" w:hAnsi="Times New Roman"/>
          <w:sz w:val="20"/>
          <w:szCs w:val="20"/>
        </w:rPr>
        <w:t>In the context of the United Kingdom, the escalating frequency of heatwaves has been identified as a factor contributing to an elevated risk of mortality among vulnerable populations. This concerning trend necessitates a rigorous examination of the urban heat island (UHI) effect, particularly its spatial distribution and the influence exerted by the built environment.</w:t>
      </w:r>
      <w:r>
        <w:rPr>
          <w:rFonts w:ascii="Times New Roman" w:hAnsi="Times New Roman"/>
          <w:sz w:val="20"/>
          <w:szCs w:val="20"/>
        </w:rPr>
        <w:fldChar w:fldCharType="begin"/>
      </w:r>
      <w:r>
        <w:rPr>
          <w:rFonts w:ascii="Times New Roman" w:hAnsi="Times New Roman"/>
          <w:sz w:val="20"/>
          <w:szCs w:val="20"/>
        </w:rPr>
        <w:instrText xml:space="preserve"> ADDIN ZOTERO_ITEM CSL_CITATION {"citationID":"GTIujPO0","properties":{"formattedCitation":"(Taylor et al. 2015)","plainCitation":"(Taylor et al. 2015)","noteIndex":0},"citationItems":[{"id":309,"uris":["http://zotero.org/users/10201546/items/VXZP8YID"],"itemData":{"id":309,"type":"article-journal","abstract":"With the predicted increase in heatwave frequency in the UK due to climate change, there has been an increasing research focus on mortality during hot weather. This paper examines the risk of mortality in London during hot weather by combining data on population age and distribution, Urban Heat Island (UHI), and dwelling propensity to overheat due to geometry and fabric characteristics derived using building physics in order to calculate the spatial variation in heat-related mortality risk across London. Spatial variation of heat-related mortality was found to reflect background mortality rates due to population age, while dwelling characteristics were found to cause a larger variation in temperature exposure (and therefore risk) than UHI. The highest levels of excess mortality were found in areas with larger elderly populations, towards the outskirts of the Greater London Authority (GLA).","container-title":"Urban Climate","DOI":"10.1016/j.uclim.2015.08.001","ISSN":"2212-0955","journalAbbreviation":"Urban Climate","language":"en","page":"517-528","source":"ScienceDirect","title":"Mapping the effects of urban heat island, housing, and age on excess heat-related mortality in London","volume":"14","author":[{"family":"Taylor","given":"Jonathon"},{"family":"Wilkinson","given":"Paul"},{"family":"Davies","given":"Mike"},{"family":"Armstrong","given":"Ben"},{"family":"Chalabi","given":"Zaid"},{"family":"Mavrogianni","given":"Anna"},{"family":"Symonds","given":"Phil"},{"family":"Oikonomou","given":"Eleni"},{"family":"Bohnenstengel","given":"Sylvia I."}],"issued":{"date-parts":[["2015",12,1]]},"citation-key":"taylorMappingEffectsUrban2015"}}],"schema":"https://github.com/citation-style-language/schema/raw/master/csl-citation.json"}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(Taylor et al. 2015)</w:t>
      </w:r>
      <w:r>
        <w:rPr>
          <w:rFonts w:ascii="Times New Roman" w:hAnsi="Times New Roman"/>
          <w:sz w:val="20"/>
          <w:szCs w:val="20"/>
        </w:rPr>
        <w:fldChar w:fldCharType="end"/>
      </w:r>
      <w:r>
        <w:rPr>
          <w:rFonts w:ascii="Times New Roman" w:hAnsi="Times New Roman"/>
          <w:sz w:val="20"/>
          <w:szCs w:val="20"/>
        </w:rPr>
        <w:t xml:space="preserve"> </w:t>
      </w:r>
      <w:r w:rsidRPr="00244BC4">
        <w:rPr>
          <w:rFonts w:ascii="Times New Roman" w:hAnsi="Times New Roman"/>
          <w:sz w:val="20"/>
          <w:szCs w:val="20"/>
        </w:rPr>
        <w:t>By engaging in systematic analysis and calculation of these factors, urban planners and designers are equipped to incorporate strategies that mitigate these risks within their planning processes. This entails not only an understanding of the physical manifestations of the UHI effect but also an exploration of the complex interplay between various components of the urban fabric.</w:t>
      </w:r>
      <w:r>
        <w:rPr>
          <w:rFonts w:ascii="Times New Roman" w:hAnsi="Times New Roman" w:hint="eastAsia"/>
          <w:sz w:val="20"/>
          <w:szCs w:val="20"/>
        </w:rPr>
        <w:t xml:space="preserve"> </w:t>
      </w:r>
      <w:r w:rsidRPr="00244BC4">
        <w:rPr>
          <w:rFonts w:ascii="Times New Roman" w:hAnsi="Times New Roman"/>
          <w:sz w:val="20"/>
          <w:szCs w:val="20"/>
        </w:rPr>
        <w:t>The application of such knowledge transcends mere theoretical implications; it serves as an instrumental guide to urban design practice. Through the integration of insights derived from the spatial dynamics of heat distribution and the impact of architectural and infrastructural elements, urban design can evolve towards more adaptive and resilient configurations. This, in turn, can foster environments that are not only more harmonious with the prevailing climatic conditions but also inherently safer for those most susceptible to the adverse effects of heatwaves.</w:t>
      </w:r>
      <w:r>
        <w:rPr>
          <w:rFonts w:ascii="Times New Roman" w:hAnsi="Times New Roman"/>
          <w:sz w:val="20"/>
          <w:szCs w:val="20"/>
        </w:rPr>
        <w:t xml:space="preserve"> </w:t>
      </w:r>
      <w:r w:rsidRPr="00244BC4">
        <w:rPr>
          <w:rFonts w:ascii="Times New Roman" w:hAnsi="Times New Roman"/>
          <w:sz w:val="20"/>
          <w:szCs w:val="20"/>
        </w:rPr>
        <w:t>Thus, the study of the UHI effect and its relationship with the built environment becomes an essential component of contemporary urban planning and design, offering tangible pathways for enhancing both human well-being and environmental sustainability.</w:t>
      </w:r>
      <w:r>
        <w:rPr>
          <w:rFonts w:ascii="Times New Roman" w:hAnsi="Times New Roman" w:hint="eastAsia"/>
          <w:sz w:val="20"/>
          <w:szCs w:val="20"/>
        </w:rPr>
        <w:t xml:space="preserve"> </w:t>
      </w:r>
      <w:r w:rsidR="008A30C6" w:rsidRPr="008A30C6">
        <w:rPr>
          <w:rFonts w:ascii="Times New Roman" w:hAnsi="Times New Roman" w:hint="eastAsia"/>
          <w:color w:val="FF0000"/>
          <w:sz w:val="20"/>
          <w:szCs w:val="20"/>
        </w:rPr>
        <w:t>探究伦敦热岛效应带来的好处是什么</w:t>
      </w:r>
    </w:p>
    <w:p w14:paraId="07F3A2BB" w14:textId="77777777" w:rsidR="007F002D" w:rsidRDefault="007F002D">
      <w:pPr>
        <w:jc w:val="left"/>
        <w:rPr>
          <w:rFonts w:ascii="Times New Roman" w:hAnsi="Times New Roman"/>
          <w:sz w:val="20"/>
          <w:szCs w:val="20"/>
        </w:rPr>
      </w:pPr>
    </w:p>
    <w:p w14:paraId="28B685C6" w14:textId="77777777" w:rsidR="007F002D" w:rsidRDefault="00000000">
      <w:pPr>
        <w:jc w:val="left"/>
        <w:rPr>
          <w:rFonts w:ascii="Times New Roman" w:hAnsi="Times New Roman"/>
          <w:sz w:val="20"/>
          <w:szCs w:val="20"/>
        </w:rPr>
      </w:pPr>
      <w:r>
        <w:rPr>
          <w:rFonts w:ascii="Times New Roman" w:hAnsi="Times New Roman"/>
          <w:noProof/>
          <w:sz w:val="20"/>
          <w:szCs w:val="20"/>
        </w:rPr>
        <w:drawing>
          <wp:inline distT="0" distB="0" distL="0" distR="0" wp14:anchorId="21AC1054" wp14:editId="60FB1D36">
            <wp:extent cx="5174615" cy="3287395"/>
            <wp:effectExtent l="0" t="0" r="0" b="1905"/>
            <wp:docPr id="8" name="图片 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折线图&#10;&#10;描述已自动生成"/>
                    <pic:cNvPicPr>
                      <a:picLocks noChangeAspect="1"/>
                    </pic:cNvPicPr>
                  </pic:nvPicPr>
                  <pic:blipFill>
                    <a:blip r:embed="rId9"/>
                    <a:srcRect l="1857" t="11522" b="1476"/>
                    <a:stretch>
                      <a:fillRect/>
                    </a:stretch>
                  </pic:blipFill>
                  <pic:spPr>
                    <a:xfrm>
                      <a:off x="0" y="0"/>
                      <a:ext cx="5314090" cy="3375781"/>
                    </a:xfrm>
                    <a:prstGeom prst="rect">
                      <a:avLst/>
                    </a:prstGeom>
                    <a:ln>
                      <a:noFill/>
                    </a:ln>
                  </pic:spPr>
                </pic:pic>
              </a:graphicData>
            </a:graphic>
          </wp:inline>
        </w:drawing>
      </w:r>
    </w:p>
    <w:p w14:paraId="7D36CC5A" w14:textId="77777777" w:rsidR="007F002D" w:rsidRDefault="00000000">
      <w:pPr>
        <w:jc w:val="center"/>
        <w:rPr>
          <w:rFonts w:ascii="Times New Roman" w:hAnsi="Times New Roman"/>
          <w:sz w:val="20"/>
          <w:szCs w:val="20"/>
        </w:rPr>
      </w:pPr>
      <w:r>
        <w:rPr>
          <w:rFonts w:ascii="Times New Roman" w:hAnsi="Times New Roman"/>
          <w:sz w:val="20"/>
          <w:szCs w:val="20"/>
        </w:rPr>
        <w:t>F</w:t>
      </w:r>
      <w:r>
        <w:rPr>
          <w:rFonts w:ascii="Times New Roman" w:hAnsi="Times New Roman" w:hint="eastAsia"/>
          <w:sz w:val="20"/>
          <w:szCs w:val="20"/>
        </w:rPr>
        <w:t>igure</w:t>
      </w:r>
      <w:r>
        <w:rPr>
          <w:rFonts w:ascii="Times New Roman" w:hAnsi="Times New Roman"/>
          <w:sz w:val="20"/>
          <w:szCs w:val="20"/>
        </w:rPr>
        <w:t>1:</w:t>
      </w:r>
      <w:r>
        <w:t xml:space="preserve"> </w:t>
      </w:r>
      <w:r>
        <w:rPr>
          <w:rFonts w:ascii="Times New Roman" w:hAnsi="Times New Roman"/>
          <w:b/>
          <w:bCs/>
          <w:sz w:val="20"/>
          <w:szCs w:val="20"/>
        </w:rPr>
        <w:t>Idealized urban heat island</w:t>
      </w:r>
      <w:r>
        <w:rPr>
          <w:rFonts w:ascii="Times New Roman" w:hAnsi="Times New Roman"/>
          <w:sz w:val="20"/>
          <w:szCs w:val="20"/>
        </w:rPr>
        <w:t xml:space="preserve"> </w:t>
      </w:r>
      <w:proofErr w:type="spellStart"/>
      <w:r>
        <w:rPr>
          <w:rFonts w:ascii="Times New Roman" w:hAnsi="Times New Roman"/>
          <w:sz w:val="20"/>
          <w:szCs w:val="20"/>
        </w:rPr>
        <w:t>Lemmen</w:t>
      </w:r>
      <w:proofErr w:type="spellEnd"/>
      <w:r>
        <w:rPr>
          <w:rFonts w:ascii="Times New Roman" w:hAnsi="Times New Roman"/>
          <w:sz w:val="20"/>
          <w:szCs w:val="20"/>
        </w:rPr>
        <w:t xml:space="preserve">, D.S. and F.J. Warren (eds.), 2004: Climate Change Impacts and Adaptation: A Canadian Perspective. Climate Change Impacts and Adaptation Program, </w:t>
      </w:r>
      <w:r>
        <w:rPr>
          <w:rFonts w:ascii="Times New Roman" w:hAnsi="Times New Roman"/>
          <w:sz w:val="20"/>
          <w:szCs w:val="20"/>
        </w:rPr>
        <w:lastRenderedPageBreak/>
        <w:t>Natural Resources Canada, Ottawa, ON, 174 pp.</w:t>
      </w:r>
    </w:p>
    <w:p w14:paraId="3A4A8737" w14:textId="77777777" w:rsidR="007F002D" w:rsidRDefault="007F002D">
      <w:pPr>
        <w:jc w:val="left"/>
        <w:rPr>
          <w:rFonts w:ascii="Times New Roman" w:hAnsi="Times New Roman"/>
          <w:b/>
          <w:bCs/>
          <w:sz w:val="20"/>
          <w:szCs w:val="20"/>
        </w:rPr>
      </w:pPr>
    </w:p>
    <w:p w14:paraId="5C53AB78" w14:textId="72D0DA00" w:rsidR="0096441E" w:rsidRDefault="00000000">
      <w:pPr>
        <w:jc w:val="left"/>
        <w:rPr>
          <w:rFonts w:ascii="Times New Roman" w:hAnsi="Times New Roman" w:hint="eastAsia"/>
          <w:b/>
          <w:bCs/>
          <w:sz w:val="20"/>
          <w:szCs w:val="20"/>
        </w:rPr>
      </w:pPr>
      <w:r>
        <w:rPr>
          <w:rFonts w:ascii="Times New Roman" w:hAnsi="Times New Roman"/>
          <w:b/>
          <w:bCs/>
          <w:sz w:val="20"/>
          <w:szCs w:val="20"/>
        </w:rPr>
        <w:t>2.2 Identification of Gaps in Existing Research</w:t>
      </w:r>
    </w:p>
    <w:p w14:paraId="15FBA923" w14:textId="77777777" w:rsidR="007F002D" w:rsidRDefault="00000000">
      <w:pPr>
        <w:jc w:val="left"/>
        <w:rPr>
          <w:rFonts w:ascii="Times New Roman" w:hAnsi="Times New Roman"/>
          <w:sz w:val="20"/>
          <w:szCs w:val="20"/>
        </w:rPr>
      </w:pPr>
      <w:r>
        <w:rPr>
          <w:rFonts w:ascii="Times New Roman" w:hAnsi="Times New Roman"/>
          <w:sz w:val="20"/>
          <w:szCs w:val="20"/>
        </w:rPr>
        <w:t>In recent years, numerous scholars have explored vegetation information and the interrelationships between vegetation and the thermal environment. These studies broadly fall into two categories:</w:t>
      </w:r>
    </w:p>
    <w:p w14:paraId="72946221" w14:textId="77777777" w:rsidR="007F002D" w:rsidRDefault="007F002D">
      <w:pPr>
        <w:jc w:val="left"/>
        <w:rPr>
          <w:rFonts w:ascii="Times New Roman" w:hAnsi="Times New Roman"/>
          <w:sz w:val="20"/>
          <w:szCs w:val="20"/>
        </w:rPr>
      </w:pPr>
    </w:p>
    <w:p w14:paraId="41857197" w14:textId="5C2F98E2" w:rsidR="007F002D" w:rsidRDefault="00000000">
      <w:pPr>
        <w:jc w:val="left"/>
        <w:rPr>
          <w:rFonts w:ascii="Times New Roman" w:hAnsi="Times New Roman"/>
          <w:sz w:val="20"/>
          <w:szCs w:val="20"/>
        </w:rPr>
      </w:pPr>
      <w:r>
        <w:rPr>
          <w:rFonts w:ascii="Times New Roman" w:hAnsi="Times New Roman"/>
          <w:sz w:val="20"/>
          <w:szCs w:val="20"/>
        </w:rPr>
        <w:t>1.</w:t>
      </w:r>
      <w:r>
        <w:rPr>
          <w:rFonts w:ascii="Times New Roman" w:hAnsi="Times New Roman"/>
          <w:sz w:val="20"/>
          <w:szCs w:val="20"/>
        </w:rPr>
        <w:tab/>
        <w:t>Macroscopic studies: Some scholars have focused on large-scale relationships between urban greening and the thermal environment. For example, a study conducted in Beijing, China, analyzed this macroscopic relationship, and another study investigated the influence of distance anisotropy of the urban heat environment on heat islands from the perspective of spatial patterns. Most studies in this category involve qualitative work.</w:t>
      </w:r>
      <w:r>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{"citationID":"HIvogypL","properties":{"formattedCitation":"(Yueyao Wang 2022)","plainCitation":"(Yueyao Wang 2022)","noteIndex":0},"citationItems":[{"id":287,"uris":["http://zotero.org/users/10201546/items/HEB8L49K"],"itemData":{"id":287,"type":"webpage","note":"titleTranslation:\ntitleTranslation:\ntitleTranslation:\ntitleTranslation:\ntitleTranslation:\ntitleTranslation:\ntitleTranslation:","title":"Atmosphere | Free Full-Text | Prediction of Urban Thermal Environment Based on Multi-Dimensional Nature and Urban Form Factors","URL":"https://www.mdpi.com/2073-4433/13/9/1493","author":[{"literal":"Yueyao Wang"}],"accessed":{"date-parts":[["2023",6,20]]},"issued":{"date-parts":[["2022"]]},"citation-key":"yueyaowangAtmosphereFreeFullText2022"}}],"schema":"https://github.com/citation-style-language/schema/raw/master/csl-citation.json"}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sz w:val="20"/>
          <w:szCs w:val="20"/>
        </w:rPr>
        <w:t>(</w:t>
      </w:r>
      <w:proofErr w:type="spellStart"/>
      <w:r w:rsidR="00C90B7A">
        <w:rPr>
          <w:rFonts w:ascii="Times New Roman" w:hAnsi="Times New Roman"/>
          <w:sz w:val="20"/>
          <w:szCs w:val="20"/>
        </w:rPr>
        <w:t>Yueyao</w:t>
      </w:r>
      <w:proofErr w:type="spellEnd"/>
      <w:r w:rsidR="00C90B7A">
        <w:rPr>
          <w:rFonts w:ascii="Times New Roman" w:hAnsi="Times New Roman"/>
          <w:sz w:val="20"/>
          <w:szCs w:val="20"/>
        </w:rPr>
        <w:t xml:space="preserve"> Wang 2022)</w:t>
      </w:r>
      <w:r>
        <w:rPr>
          <w:rFonts w:ascii="Times New Roman" w:hAnsi="Times New Roman"/>
          <w:sz w:val="20"/>
          <w:szCs w:val="20"/>
        </w:rPr>
        <w:fldChar w:fldCharType="end"/>
      </w:r>
    </w:p>
    <w:p w14:paraId="37639362" w14:textId="77777777" w:rsidR="007F002D" w:rsidRDefault="007F002D">
      <w:pPr>
        <w:jc w:val="left"/>
        <w:rPr>
          <w:rFonts w:ascii="Times New Roman" w:hAnsi="Times New Roman"/>
          <w:sz w:val="20"/>
          <w:szCs w:val="20"/>
        </w:rPr>
      </w:pPr>
    </w:p>
    <w:p w14:paraId="0219F52A" w14:textId="4C228665" w:rsidR="007F002D" w:rsidRDefault="00000000">
      <w:pPr>
        <w:jc w:val="left"/>
        <w:rPr>
          <w:rFonts w:ascii="Times New Roman" w:hAnsi="Times New Roman"/>
          <w:sz w:val="20"/>
          <w:szCs w:val="20"/>
        </w:rPr>
      </w:pPr>
      <w:r>
        <w:rPr>
          <w:rFonts w:ascii="Times New Roman" w:hAnsi="Times New Roman"/>
          <w:sz w:val="20"/>
          <w:szCs w:val="20"/>
        </w:rPr>
        <w:t>2.</w:t>
      </w:r>
      <w:r>
        <w:rPr>
          <w:rFonts w:ascii="Times New Roman" w:hAnsi="Times New Roman"/>
          <w:sz w:val="20"/>
          <w:szCs w:val="20"/>
        </w:rPr>
        <w:tab/>
        <w:t>Microscopic studies: Other scholars have concentrated on constructing thermal environment simulation models for urban greening research and have examined the effects of urban green landscapes from a more microscopic perspective. The presence of heat islands and the effect of green spaces on heat islands have been explored using the Uracil boundary climate model. More recent research on this front has applied cutting-edge technologies to extract different vegetation types at the roadside scale using street view images. The effects of different roadside vegetation types on land surface temperatures (LSTs) were explored based on geographically weighted regression (GWR). The results indicate that different types of vegetation have varied cooling effects in different spaces, with the areas exhibiting significant cooling effects being primarily located in the densely populated core areas with severe heat island effects.</w:t>
      </w:r>
      <w:r>
        <w:rPr>
          <w:rFonts w:ascii="Times New Roman" w:hAnsi="Times New Roman"/>
          <w:sz w:val="20"/>
          <w:szCs w:val="20"/>
        </w:rPr>
        <w:fldChar w:fldCharType="begin"/>
      </w:r>
      <w:r w:rsidR="007F1D02">
        <w:rPr>
          <w:rFonts w:ascii="Times New Roman" w:hAnsi="Times New Roman"/>
          <w:sz w:val="20"/>
          <w:szCs w:val="20"/>
        </w:rPr>
        <w:instrText xml:space="preserve"> ADDIN ZOTERO_ITEM CSL_CITATION {"citationID":"twAvARbw","properties":{"formattedCitation":"(Bin Li 2022)","plainCitation":"(Bin Li 2022)","noteIndex":0},"citationItems":[{"id":289,"uris":["http://zotero.org/users/10201546/items/J2U97H7K"],"itemData":{"id":289,"type":"webpage","title":"IJERPH | Free Full-Text | Exploring the Effects of Roadside Vegetation on the Urban Thermal Environment Using Street View Images","URL":"https://www.mdpi.com/1660-4601/19/3/1272","author":[{"literal":"Bin Li"}],"accessed":{"date-parts":[["2023",6,20]]},"issued":{"date-parts":[["2022"]]},"citation-key":"binliIJERPHFreeFullText2022"}}],"schema":"https://github.com/citation-style-language/schema/raw/master/csl-citation.json"} </w:instrText>
      </w:r>
      <w:r>
        <w:rPr>
          <w:rFonts w:ascii="Times New Roman" w:hAnsi="Times New Roman"/>
          <w:sz w:val="20"/>
          <w:szCs w:val="20"/>
        </w:rPr>
        <w:fldChar w:fldCharType="separate"/>
      </w:r>
      <w:r w:rsidR="00C90B7A">
        <w:rPr>
          <w:rFonts w:ascii="Times New Roman" w:hAnsi="Times New Roman"/>
          <w:sz w:val="20"/>
          <w:szCs w:val="20"/>
        </w:rPr>
        <w:t>(Bin Li 2022)</w:t>
      </w:r>
      <w:r>
        <w:rPr>
          <w:rFonts w:ascii="Times New Roman" w:hAnsi="Times New Roman"/>
          <w:sz w:val="20"/>
          <w:szCs w:val="20"/>
        </w:rPr>
        <w:fldChar w:fldCharType="end"/>
      </w:r>
    </w:p>
    <w:p w14:paraId="38DF0893" w14:textId="77777777" w:rsidR="007F002D" w:rsidRDefault="007F002D">
      <w:pPr>
        <w:jc w:val="left"/>
        <w:rPr>
          <w:rFonts w:ascii="Times New Roman" w:hAnsi="Times New Roman"/>
          <w:sz w:val="20"/>
          <w:szCs w:val="20"/>
        </w:rPr>
      </w:pPr>
    </w:p>
    <w:p w14:paraId="5F58D1B6" w14:textId="77777777" w:rsidR="007F002D" w:rsidRDefault="00000000">
      <w:pPr>
        <w:jc w:val="left"/>
        <w:rPr>
          <w:rFonts w:ascii="Times New Roman" w:hAnsi="Times New Roman"/>
          <w:sz w:val="20"/>
          <w:szCs w:val="20"/>
        </w:rPr>
      </w:pPr>
      <w:r>
        <w:rPr>
          <w:rFonts w:ascii="Times New Roman" w:hAnsi="Times New Roman"/>
          <w:sz w:val="20"/>
          <w:szCs w:val="20"/>
        </w:rPr>
        <w:t>Despite extensive research on the Urban Heat Island (UHI) phenomenon, gaps persist. Primarily, while numerous studies have focused on the broad relationships between urban land cover types and thermal environment, the specific interplay between different architectural and land-use designs within city blocks and their impacts on local thermal conditions are not comprehensively understood.</w:t>
      </w:r>
    </w:p>
    <w:p w14:paraId="6D720995" w14:textId="77777777" w:rsidR="007F002D" w:rsidRDefault="007F002D">
      <w:pPr>
        <w:jc w:val="left"/>
        <w:rPr>
          <w:rFonts w:ascii="Times New Roman" w:hAnsi="Times New Roman"/>
          <w:sz w:val="20"/>
          <w:szCs w:val="20"/>
        </w:rPr>
      </w:pPr>
    </w:p>
    <w:p w14:paraId="4AE68A7F" w14:textId="77777777" w:rsidR="007F002D" w:rsidRDefault="00000000">
      <w:pPr>
        <w:jc w:val="left"/>
        <w:rPr>
          <w:rFonts w:ascii="Times New Roman" w:hAnsi="Times New Roman"/>
          <w:sz w:val="20"/>
          <w:szCs w:val="20"/>
        </w:rPr>
      </w:pPr>
      <w:r>
        <w:rPr>
          <w:rFonts w:ascii="Times New Roman" w:hAnsi="Times New Roman"/>
          <w:sz w:val="20"/>
          <w:szCs w:val="20"/>
        </w:rPr>
        <w:t>Additionally, many studies have primarily focused on general city-wide UHI effects, often overlooking the variability within individual city blocks. For instance, the UHI effect within the city blocks of Westminster, London, a city with a diverse array of architectural designs and land-use types, remains understudied. This leaves a knowledge gap as the unique attributes of such city blocks, which are often characterized by a rich interplay of green spaces, residential, and commercial buildings, may affect the UHI phenomenon differently.</w:t>
      </w:r>
    </w:p>
    <w:p w14:paraId="095BFD3C" w14:textId="77777777" w:rsidR="007F002D" w:rsidRDefault="007F002D">
      <w:pPr>
        <w:jc w:val="left"/>
        <w:rPr>
          <w:rFonts w:ascii="Times New Roman" w:hAnsi="Times New Roman"/>
          <w:sz w:val="20"/>
          <w:szCs w:val="20"/>
        </w:rPr>
      </w:pPr>
    </w:p>
    <w:p w14:paraId="290EAB22" w14:textId="77777777" w:rsidR="007F002D" w:rsidRDefault="00000000">
      <w:pPr>
        <w:jc w:val="left"/>
        <w:rPr>
          <w:rFonts w:ascii="Times New Roman" w:hAnsi="Times New Roman"/>
          <w:sz w:val="20"/>
          <w:szCs w:val="20"/>
        </w:rPr>
      </w:pPr>
      <w:r>
        <w:rPr>
          <w:rFonts w:ascii="Times New Roman" w:hAnsi="Times New Roman"/>
          <w:sz w:val="20"/>
          <w:szCs w:val="20"/>
        </w:rPr>
        <w:t>These gaps limit our understanding of localized thermal environments and have practical implications for urban design and planning. Without an in-depth understanding of how architectural and land-use designs within city blocks contribute to the UHI effect, urban planners may lack the necessary information to design thermal-comfort optimized spaces.</w:t>
      </w:r>
    </w:p>
    <w:p w14:paraId="32C80401" w14:textId="77777777" w:rsidR="007F002D" w:rsidRDefault="007F002D">
      <w:pPr>
        <w:jc w:val="left"/>
        <w:rPr>
          <w:rFonts w:ascii="Times New Roman" w:hAnsi="Times New Roman"/>
          <w:sz w:val="20"/>
          <w:szCs w:val="20"/>
        </w:rPr>
      </w:pPr>
    </w:p>
    <w:p w14:paraId="3E4E6D3C" w14:textId="77777777" w:rsidR="007F002D" w:rsidRDefault="00000000">
      <w:pPr>
        <w:jc w:val="left"/>
        <w:rPr>
          <w:rFonts w:ascii="Times New Roman" w:hAnsi="Times New Roman"/>
          <w:b/>
          <w:bCs/>
          <w:sz w:val="20"/>
          <w:szCs w:val="20"/>
        </w:rPr>
      </w:pPr>
      <w:r>
        <w:rPr>
          <w:rFonts w:ascii="Times New Roman" w:hAnsi="Times New Roman"/>
          <w:b/>
          <w:bCs/>
          <w:sz w:val="20"/>
          <w:szCs w:val="20"/>
        </w:rPr>
        <w:t>2.3 Justification for Study</w:t>
      </w:r>
    </w:p>
    <w:p w14:paraId="61C16C97" w14:textId="77777777" w:rsidR="007F002D" w:rsidRDefault="00000000">
      <w:pPr>
        <w:jc w:val="left"/>
        <w:rPr>
          <w:rFonts w:ascii="Times New Roman" w:hAnsi="Times New Roman"/>
          <w:sz w:val="20"/>
          <w:szCs w:val="20"/>
        </w:rPr>
      </w:pPr>
      <w:r>
        <w:rPr>
          <w:rFonts w:ascii="Times New Roman" w:hAnsi="Times New Roman"/>
          <w:sz w:val="20"/>
          <w:szCs w:val="20"/>
        </w:rPr>
        <w:t xml:space="preserve">This research aims to bridge these gaps by investigating the relationship between different architectural designs and land-use types within the city blocks of Westminster, London, and the local thermal environment. Through this, it seeks to provide insights that could guide urban planning strategies in </w:t>
      </w:r>
      <w:r>
        <w:rPr>
          <w:rFonts w:ascii="Times New Roman" w:hAnsi="Times New Roman"/>
          <w:sz w:val="20"/>
          <w:szCs w:val="20"/>
        </w:rPr>
        <w:lastRenderedPageBreak/>
        <w:t>creating thermally comfortable urban spaces, thus contributing to the body of knowledge on UHI in unique, diverse city blocks like those found in Westminster, London.</w:t>
      </w:r>
    </w:p>
    <w:p w14:paraId="2733DBD6" w14:textId="77777777" w:rsidR="007F002D" w:rsidRDefault="007F002D">
      <w:pPr>
        <w:jc w:val="left"/>
        <w:rPr>
          <w:rFonts w:ascii="Times New Roman" w:hAnsi="Times New Roman"/>
          <w:sz w:val="20"/>
          <w:szCs w:val="20"/>
        </w:rPr>
      </w:pPr>
    </w:p>
    <w:p w14:paraId="0B856ADA" w14:textId="77777777" w:rsidR="007F002D" w:rsidRDefault="00000000">
      <w:pPr>
        <w:jc w:val="left"/>
        <w:rPr>
          <w:rFonts w:ascii="Times New Roman" w:hAnsi="Times New Roman"/>
          <w:b/>
          <w:bCs/>
          <w:sz w:val="20"/>
          <w:szCs w:val="20"/>
        </w:rPr>
      </w:pPr>
      <w:r>
        <w:rPr>
          <w:rFonts w:ascii="Times New Roman" w:hAnsi="Times New Roman"/>
          <w:b/>
          <w:bCs/>
          <w:sz w:val="20"/>
          <w:szCs w:val="20"/>
        </w:rPr>
        <w:t>2.4 Conceptual Framework</w:t>
      </w:r>
    </w:p>
    <w:p w14:paraId="1860D2F6" w14:textId="77777777" w:rsidR="007F002D" w:rsidRDefault="00000000">
      <w:pPr>
        <w:jc w:val="left"/>
        <w:rPr>
          <w:rFonts w:ascii="Times New Roman" w:hAnsi="Times New Roman"/>
          <w:sz w:val="20"/>
          <w:szCs w:val="20"/>
        </w:rPr>
      </w:pPr>
      <w:r>
        <w:rPr>
          <w:rFonts w:ascii="Times New Roman" w:hAnsi="Times New Roman"/>
          <w:sz w:val="20"/>
          <w:szCs w:val="20"/>
        </w:rPr>
        <w:t>Key Variables:</w:t>
      </w:r>
    </w:p>
    <w:p w14:paraId="5589EFD2" w14:textId="5FD02777" w:rsidR="007F002D" w:rsidRDefault="00E26770">
      <w:pPr>
        <w:jc w:val="left"/>
        <w:rPr>
          <w:rFonts w:ascii="Times New Roman" w:hAnsi="Times New Roman" w:hint="eastAsia"/>
          <w:sz w:val="20"/>
          <w:szCs w:val="20"/>
        </w:rPr>
      </w:pPr>
      <w:r>
        <w:rPr>
          <w:rFonts w:ascii="Times New Roman" w:hAnsi="Times New Roman"/>
          <w:sz w:val="20"/>
          <w:szCs w:val="20"/>
        </w:rPr>
        <w:t>U</w:t>
      </w:r>
      <w:r w:rsidR="00000000">
        <w:rPr>
          <w:rFonts w:ascii="Times New Roman" w:hAnsi="Times New Roman"/>
          <w:sz w:val="20"/>
          <w:szCs w:val="20"/>
        </w:rPr>
        <w:t>rban thermal environment</w:t>
      </w:r>
      <w:r w:rsidR="00D67F95">
        <w:rPr>
          <w:rFonts w:ascii="Times New Roman" w:hAnsi="Times New Roman"/>
          <w:sz w:val="20"/>
          <w:szCs w:val="20"/>
        </w:rPr>
        <w:t xml:space="preserve">, </w:t>
      </w:r>
      <w:r w:rsidR="00D67F95" w:rsidRPr="00D67F95">
        <w:rPr>
          <w:rFonts w:ascii="Times New Roman" w:hAnsi="Times New Roman"/>
          <w:sz w:val="20"/>
          <w:szCs w:val="20"/>
        </w:rPr>
        <w:t>Semantic Segmentation of Street View</w:t>
      </w:r>
      <w:r>
        <w:rPr>
          <w:rFonts w:ascii="Times New Roman" w:hAnsi="Times New Roman"/>
          <w:sz w:val="20"/>
          <w:szCs w:val="20"/>
        </w:rPr>
        <w:t xml:space="preserve">, </w:t>
      </w:r>
      <w:r>
        <w:rPr>
          <w:rFonts w:ascii="Times New Roman" w:hAnsi="Times New Roman" w:hint="eastAsia"/>
          <w:sz w:val="20"/>
          <w:szCs w:val="20"/>
        </w:rPr>
        <w:t>M</w:t>
      </w:r>
      <w:r w:rsidRPr="00E26770">
        <w:rPr>
          <w:rFonts w:ascii="Times New Roman" w:hAnsi="Times New Roman"/>
          <w:sz w:val="20"/>
          <w:szCs w:val="20"/>
        </w:rPr>
        <w:t xml:space="preserve">ultiple </w:t>
      </w:r>
      <w:r>
        <w:rPr>
          <w:rFonts w:ascii="Times New Roman" w:hAnsi="Times New Roman" w:hint="eastAsia"/>
          <w:sz w:val="20"/>
          <w:szCs w:val="20"/>
        </w:rPr>
        <w:t>R</w:t>
      </w:r>
      <w:r w:rsidRPr="00E26770">
        <w:rPr>
          <w:rFonts w:ascii="Times New Roman" w:hAnsi="Times New Roman"/>
          <w:sz w:val="20"/>
          <w:szCs w:val="20"/>
        </w:rPr>
        <w:t>egression</w:t>
      </w:r>
      <w:r>
        <w:rPr>
          <w:rFonts w:ascii="Times New Roman" w:hAnsi="Times New Roman"/>
          <w:sz w:val="20"/>
          <w:szCs w:val="20"/>
        </w:rPr>
        <w:t xml:space="preserve">, </w:t>
      </w:r>
      <w:r>
        <w:rPr>
          <w:rFonts w:ascii="Times New Roman" w:hAnsi="Times New Roman" w:hint="eastAsia"/>
          <w:sz w:val="20"/>
          <w:szCs w:val="20"/>
        </w:rPr>
        <w:t>Data</w:t>
      </w:r>
      <w:r>
        <w:rPr>
          <w:rFonts w:ascii="Times New Roman" w:hAnsi="Times New Roman"/>
          <w:sz w:val="20"/>
          <w:szCs w:val="20"/>
        </w:rPr>
        <w:t xml:space="preserve"> V</w:t>
      </w:r>
      <w:r w:rsidRPr="00E26770">
        <w:rPr>
          <w:rFonts w:ascii="Times New Roman" w:hAnsi="Times New Roman"/>
          <w:sz w:val="20"/>
          <w:szCs w:val="20"/>
        </w:rPr>
        <w:t>isualization</w:t>
      </w:r>
      <w:r>
        <w:rPr>
          <w:rFonts w:ascii="Times New Roman" w:hAnsi="Times New Roman"/>
          <w:sz w:val="20"/>
          <w:szCs w:val="20"/>
        </w:rPr>
        <w:t>, S</w:t>
      </w:r>
      <w:r w:rsidRPr="00E26770">
        <w:rPr>
          <w:rFonts w:ascii="Times New Roman" w:hAnsi="Times New Roman"/>
          <w:sz w:val="20"/>
          <w:szCs w:val="20"/>
        </w:rPr>
        <w:t xml:space="preserve">patial </w:t>
      </w:r>
      <w:r>
        <w:rPr>
          <w:rFonts w:ascii="Times New Roman" w:hAnsi="Times New Roman"/>
          <w:sz w:val="20"/>
          <w:szCs w:val="20"/>
        </w:rPr>
        <w:t>A</w:t>
      </w:r>
      <w:r w:rsidRPr="00E26770">
        <w:rPr>
          <w:rFonts w:ascii="Times New Roman" w:hAnsi="Times New Roman"/>
          <w:sz w:val="20"/>
          <w:szCs w:val="20"/>
        </w:rPr>
        <w:t>nalysis</w:t>
      </w:r>
    </w:p>
    <w:p w14:paraId="27C23DEE" w14:textId="77777777" w:rsidR="007F002D" w:rsidRDefault="007F002D">
      <w:pPr>
        <w:jc w:val="left"/>
        <w:rPr>
          <w:rFonts w:ascii="Times New Roman" w:hAnsi="Times New Roman"/>
          <w:sz w:val="20"/>
          <w:szCs w:val="20"/>
        </w:rPr>
      </w:pPr>
    </w:p>
    <w:p w14:paraId="61CEA9DA" w14:textId="77777777" w:rsidR="007F002D" w:rsidRDefault="00000000">
      <w:pPr>
        <w:jc w:val="left"/>
        <w:rPr>
          <w:rFonts w:ascii="Times New Roman" w:hAnsi="Times New Roman"/>
          <w:sz w:val="20"/>
          <w:szCs w:val="20"/>
        </w:rPr>
      </w:pPr>
      <w:r>
        <w:rPr>
          <w:rFonts w:ascii="Times New Roman" w:hAnsi="Times New Roman"/>
          <w:sz w:val="20"/>
          <w:szCs w:val="20"/>
        </w:rPr>
        <w:t>The conceptual framework for this study focuses on the direct effects of different types of land cover on the urban thermal environment. 11 types of land cover are considered: buildings, sky, tree, grass, water, river, road, ground, plant, car, land. These are the independent variables in this study. The urban thermal environment, the dependent variable, is influenced by these independent variables.</w:t>
      </w:r>
    </w:p>
    <w:p w14:paraId="5056FA98" w14:textId="77777777" w:rsidR="007F002D" w:rsidRDefault="007F002D">
      <w:pPr>
        <w:jc w:val="left"/>
        <w:rPr>
          <w:rFonts w:ascii="Times New Roman" w:hAnsi="Times New Roman"/>
          <w:sz w:val="20"/>
          <w:szCs w:val="20"/>
        </w:rPr>
      </w:pPr>
    </w:p>
    <w:p w14:paraId="79031296" w14:textId="74915B18" w:rsidR="007F002D" w:rsidRDefault="00000000">
      <w:pPr>
        <w:jc w:val="left"/>
        <w:rPr>
          <w:rFonts w:ascii="Times New Roman" w:hAnsi="Times New Roman"/>
          <w:sz w:val="20"/>
          <w:szCs w:val="20"/>
        </w:rPr>
      </w:pPr>
      <w:r>
        <w:rPr>
          <w:rFonts w:ascii="Times New Roman" w:hAnsi="Times New Roman"/>
          <w:sz w:val="20"/>
          <w:szCs w:val="20"/>
        </w:rPr>
        <w:t>The literature suggests that each type of land cover has a unique effect on the urban thermal environment due to their specific thermal properties. Buildings and roads, often made from materials with high heat capacity, tend to store and emit heat, potentially increasing local temperatures. On the other hand, vegetation and bodies of water are known to have cooling effects due to processes like shading, evapotranspiration, and water's high heat capacity.</w:t>
      </w:r>
      <w:r w:rsidR="00C90B7A">
        <w:rPr>
          <w:rFonts w:ascii="Times New Roman" w:hAnsi="Times New Roman"/>
          <w:sz w:val="20"/>
          <w:szCs w:val="20"/>
        </w:rPr>
        <w:t xml:space="preserve"> </w:t>
      </w:r>
      <w:r>
        <w:rPr>
          <w:rFonts w:ascii="Times New Roman" w:hAnsi="Times New Roman"/>
          <w:sz w:val="20"/>
          <w:szCs w:val="20"/>
        </w:rPr>
        <w:t xml:space="preserve">The relationship between these variables is likely complex and multi-dimensional, involving other potential factors such as the spatial arrangement of land cover types. This complexity will be explored </w:t>
      </w:r>
      <w:r w:rsidR="00E26770">
        <w:rPr>
          <w:rFonts w:ascii="Times New Roman" w:hAnsi="Times New Roman"/>
          <w:sz w:val="20"/>
          <w:szCs w:val="20"/>
        </w:rPr>
        <w:t>using</w:t>
      </w:r>
      <w:r>
        <w:rPr>
          <w:rFonts w:ascii="Times New Roman" w:hAnsi="Times New Roman"/>
          <w:sz w:val="20"/>
          <w:szCs w:val="20"/>
        </w:rPr>
        <w:t xml:space="preserve"> street view semantic segmentation and multiple regression analysis. This research will further elucidate these relationships, contributing to the understanding of the UHI effect within the city blocks of Westminster, London.</w:t>
      </w:r>
    </w:p>
    <w:p w14:paraId="05ECEB99" w14:textId="77777777" w:rsidR="007F002D" w:rsidRDefault="007F002D">
      <w:pPr>
        <w:jc w:val="left"/>
        <w:rPr>
          <w:rFonts w:ascii="Times New Roman" w:hAnsi="Times New Roman"/>
          <w:sz w:val="20"/>
          <w:szCs w:val="20"/>
        </w:rPr>
      </w:pPr>
    </w:p>
    <w:p w14:paraId="6D16FDA8" w14:textId="77777777" w:rsidR="007F002D" w:rsidRDefault="00000000">
      <w:pPr>
        <w:jc w:val="left"/>
        <w:rPr>
          <w:rFonts w:ascii="Times New Roman" w:hAnsi="Times New Roman"/>
          <w:sz w:val="28"/>
          <w:szCs w:val="28"/>
        </w:rPr>
      </w:pPr>
      <w:r>
        <w:rPr>
          <w:rFonts w:ascii="Times New Roman" w:hAnsi="Times New Roman"/>
          <w:sz w:val="28"/>
          <w:szCs w:val="28"/>
        </w:rPr>
        <w:t>Chapter 3: Methodology</w:t>
      </w:r>
    </w:p>
    <w:p w14:paraId="1DC9796D" w14:textId="289D6C48" w:rsidR="00CA7D8A" w:rsidRPr="00CA7D8A" w:rsidRDefault="00CA7D8A" w:rsidP="00CA7D8A">
      <w:pPr>
        <w:jc w:val="left"/>
        <w:rPr>
          <w:rFonts w:ascii="Times New Roman" w:hAnsi="Times New Roman"/>
          <w:sz w:val="20"/>
          <w:szCs w:val="20"/>
        </w:rPr>
      </w:pPr>
      <w:r w:rsidRPr="00CA7D8A">
        <w:rPr>
          <w:rFonts w:ascii="Times New Roman" w:hAnsi="Times New Roman"/>
          <w:sz w:val="20"/>
          <w:szCs w:val="20"/>
        </w:rPr>
        <w:t xml:space="preserve">In the present study, the specific geographical area of interest was delineated through the application of OpenStreetMap (OSM). </w:t>
      </w:r>
      <w:r w:rsidRPr="00CA7D8A">
        <w:rPr>
          <w:rFonts w:ascii="Times New Roman" w:hAnsi="Times New Roman"/>
          <w:sz w:val="20"/>
          <w:szCs w:val="20"/>
        </w:rPr>
        <w:t>Utilizing</w:t>
      </w:r>
      <w:r w:rsidRPr="00CA7D8A">
        <w:rPr>
          <w:rFonts w:ascii="Times New Roman" w:hAnsi="Times New Roman"/>
          <w:sz w:val="20"/>
          <w:szCs w:val="20"/>
        </w:rPr>
        <w:t xml:space="preserve"> Rhino, a computational design tool, key points were systematically selected to facilitate the acquisition of street-level photographs. These points were strategically spaced at intervals of 10 meters to ensure comprehensive coverage and consistent data collection across the selected region.</w:t>
      </w:r>
    </w:p>
    <w:p w14:paraId="5543FCB9" w14:textId="77777777" w:rsidR="00CA7D8A" w:rsidRPr="00CA7D8A" w:rsidRDefault="00CA7D8A" w:rsidP="00CA7D8A">
      <w:pPr>
        <w:jc w:val="left"/>
        <w:rPr>
          <w:rFonts w:ascii="Times New Roman" w:hAnsi="Times New Roman"/>
          <w:sz w:val="20"/>
          <w:szCs w:val="20"/>
        </w:rPr>
      </w:pPr>
    </w:p>
    <w:p w14:paraId="260E1543" w14:textId="314B6653" w:rsidR="007F002D" w:rsidRDefault="00CA7D8A" w:rsidP="00CA7D8A">
      <w:pPr>
        <w:jc w:val="left"/>
        <w:rPr>
          <w:rFonts w:ascii="Times New Roman" w:hAnsi="Times New Roman"/>
          <w:sz w:val="20"/>
          <w:szCs w:val="20"/>
        </w:rPr>
      </w:pPr>
      <w:r w:rsidRPr="00CA7D8A">
        <w:rPr>
          <w:rFonts w:ascii="Times New Roman" w:hAnsi="Times New Roman"/>
          <w:sz w:val="20"/>
          <w:szCs w:val="20"/>
        </w:rPr>
        <w:t xml:space="preserve">A </w:t>
      </w:r>
      <w:r w:rsidRPr="00CA7D8A">
        <w:rPr>
          <w:rFonts w:ascii="Times New Roman" w:hAnsi="Times New Roman"/>
          <w:sz w:val="20"/>
          <w:szCs w:val="20"/>
        </w:rPr>
        <w:t>customized</w:t>
      </w:r>
      <w:r w:rsidRPr="00CA7D8A">
        <w:rPr>
          <w:rFonts w:ascii="Times New Roman" w:hAnsi="Times New Roman"/>
          <w:sz w:val="20"/>
          <w:szCs w:val="20"/>
        </w:rPr>
        <w:t xml:space="preserve"> web crawling script, developed in the Python programming language, was employed to automate the process of image retrieval. This method yielded a total of 15931 photos, thereby providing a substantial dataset for subsequent analysis.</w:t>
      </w:r>
    </w:p>
    <w:p w14:paraId="05526F4E" w14:textId="77777777" w:rsidR="007F002D" w:rsidRDefault="007F002D">
      <w:pPr>
        <w:jc w:val="left"/>
        <w:rPr>
          <w:rFonts w:ascii="Times New Roman" w:hAnsi="Times New Roman"/>
          <w:sz w:val="20"/>
          <w:szCs w:val="20"/>
        </w:rPr>
      </w:pPr>
    </w:p>
    <w:p w14:paraId="4684AD25" w14:textId="77777777" w:rsidR="007F002D" w:rsidRDefault="00000000">
      <w:pPr>
        <w:jc w:val="left"/>
        <w:rPr>
          <w:rFonts w:ascii="Times New Roman" w:hAnsi="Times New Roman"/>
          <w:sz w:val="20"/>
          <w:szCs w:val="20"/>
        </w:rPr>
      </w:pPr>
      <w:r>
        <w:rPr>
          <w:rFonts w:ascii="Times New Roman" w:hAnsi="Times New Roman"/>
          <w:sz w:val="20"/>
          <w:szCs w:val="20"/>
        </w:rPr>
        <w:t>The primary analytical task was the semantic segmentation of these images. This was conducted using an image recognition algorithm implemented in Python. This technique facilitated the categorization and quantification of an array of environmental and urban elements present within the GSV images, with the algorithm capable of discerning up to 150 unique objects and calculating their relative proportions.</w:t>
      </w:r>
    </w:p>
    <w:p w14:paraId="6AF34BEA" w14:textId="77777777" w:rsidR="007F002D" w:rsidRDefault="007F002D">
      <w:pPr>
        <w:jc w:val="left"/>
        <w:rPr>
          <w:rFonts w:ascii="Times New Roman" w:hAnsi="Times New Roman"/>
          <w:sz w:val="20"/>
          <w:szCs w:val="20"/>
        </w:rPr>
      </w:pPr>
    </w:p>
    <w:p w14:paraId="12B44A4B" w14:textId="77777777" w:rsidR="007F002D" w:rsidRDefault="00000000">
      <w:pPr>
        <w:jc w:val="left"/>
        <w:rPr>
          <w:rFonts w:ascii="Times New Roman" w:hAnsi="Times New Roman"/>
          <w:sz w:val="20"/>
          <w:szCs w:val="20"/>
        </w:rPr>
      </w:pPr>
      <w:r>
        <w:rPr>
          <w:rFonts w:ascii="Times New Roman" w:hAnsi="Times New Roman"/>
          <w:sz w:val="20"/>
          <w:szCs w:val="20"/>
        </w:rPr>
        <w:t xml:space="preserve">Following this initial broad-scope analysis, the study directed its attention to eleven key environmental and urban indicators: buildings, sky, tree, grass, water, river, road, ground, plant, car, and land. The selection of these indicators was informed by a comprehensive review of existing literature on Urban </w:t>
      </w:r>
      <w:r>
        <w:rPr>
          <w:rFonts w:ascii="Times New Roman" w:hAnsi="Times New Roman"/>
          <w:sz w:val="20"/>
          <w:szCs w:val="20"/>
        </w:rPr>
        <w:lastRenderedPageBreak/>
        <w:t>Heat Island (UHI) phenomena, acknowledging their potential role in influencing the intensity and spatial distribution of UHIs.</w:t>
      </w:r>
    </w:p>
    <w:p w14:paraId="2992E382" w14:textId="77777777" w:rsidR="007F002D" w:rsidRDefault="007F002D">
      <w:pPr>
        <w:jc w:val="left"/>
        <w:rPr>
          <w:rFonts w:ascii="Times New Roman" w:hAnsi="Times New Roman"/>
          <w:sz w:val="20"/>
          <w:szCs w:val="20"/>
        </w:rPr>
      </w:pPr>
    </w:p>
    <w:p w14:paraId="032EB7EA" w14:textId="38AE798E" w:rsidR="007F002D" w:rsidRDefault="00000000">
      <w:pPr>
        <w:jc w:val="left"/>
        <w:rPr>
          <w:rFonts w:ascii="Times New Roman" w:hAnsi="Times New Roman"/>
          <w:sz w:val="20"/>
          <w:szCs w:val="20"/>
        </w:rPr>
      </w:pPr>
      <w:r>
        <w:rPr>
          <w:rFonts w:ascii="Times New Roman" w:hAnsi="Times New Roman"/>
          <w:sz w:val="20"/>
          <w:szCs w:val="20"/>
        </w:rPr>
        <w:t>The semantic data extracted from the GSV images was subsequently analyzed in conjunction with Urban Heat Island (UHI) effect data, represented by average Land Surface Temperature (</w:t>
      </w:r>
      <w:proofErr w:type="spellStart"/>
      <w:r>
        <w:rPr>
          <w:rFonts w:ascii="Times New Roman" w:hAnsi="Times New Roman"/>
          <w:sz w:val="20"/>
          <w:szCs w:val="20"/>
        </w:rPr>
        <w:t>avgLST</w:t>
      </w:r>
      <w:proofErr w:type="spellEnd"/>
      <w:r>
        <w:rPr>
          <w:rFonts w:ascii="Times New Roman" w:hAnsi="Times New Roman"/>
          <w:sz w:val="20"/>
          <w:szCs w:val="20"/>
        </w:rPr>
        <w:t xml:space="preserve">). The initial phase of exploratory data analysis (EDA) involved calculating the mean proportions of each of the eleven key indicators for each distinct urban </w:t>
      </w:r>
      <w:r w:rsidR="00CA7D8A">
        <w:rPr>
          <w:rFonts w:ascii="Times New Roman" w:hAnsi="Times New Roman"/>
          <w:sz w:val="20"/>
          <w:szCs w:val="20"/>
        </w:rPr>
        <w:t>block and</w:t>
      </w:r>
      <w:r>
        <w:rPr>
          <w:rFonts w:ascii="Times New Roman" w:hAnsi="Times New Roman"/>
          <w:sz w:val="20"/>
          <w:szCs w:val="20"/>
        </w:rPr>
        <w:t xml:space="preserve"> determining the correlations between these mean proportions and the </w:t>
      </w:r>
      <w:proofErr w:type="spellStart"/>
      <w:r>
        <w:rPr>
          <w:rFonts w:ascii="Times New Roman" w:hAnsi="Times New Roman"/>
          <w:sz w:val="20"/>
          <w:szCs w:val="20"/>
        </w:rPr>
        <w:t>avgLST</w:t>
      </w:r>
      <w:proofErr w:type="spellEnd"/>
      <w:r>
        <w:rPr>
          <w:rFonts w:ascii="Times New Roman" w:hAnsi="Times New Roman"/>
          <w:sz w:val="20"/>
          <w:szCs w:val="20"/>
        </w:rPr>
        <w:t>.</w:t>
      </w:r>
    </w:p>
    <w:p w14:paraId="32523CA3" w14:textId="77777777" w:rsidR="007F002D" w:rsidRDefault="007F002D">
      <w:pPr>
        <w:jc w:val="left"/>
        <w:rPr>
          <w:rFonts w:ascii="Times New Roman" w:hAnsi="Times New Roman"/>
          <w:sz w:val="20"/>
          <w:szCs w:val="20"/>
        </w:rPr>
      </w:pPr>
    </w:p>
    <w:p w14:paraId="17ED0EA3" w14:textId="77777777" w:rsidR="007F002D" w:rsidRDefault="00000000">
      <w:pPr>
        <w:jc w:val="left"/>
        <w:rPr>
          <w:rFonts w:ascii="Times New Roman" w:hAnsi="Times New Roman"/>
          <w:sz w:val="20"/>
          <w:szCs w:val="20"/>
        </w:rPr>
      </w:pPr>
      <w:r>
        <w:rPr>
          <w:rFonts w:ascii="Times New Roman" w:hAnsi="Times New Roman"/>
          <w:sz w:val="20"/>
          <w:szCs w:val="20"/>
        </w:rPr>
        <w:t>To expand on these preliminary findings, a multivariate regression model was implemented. This approach facilitated a more sophisticated investigation into the combined and individual impacts of the chosen environmental variables on the UHI effect, enabling the identification of the most influential predictors.</w:t>
      </w:r>
    </w:p>
    <w:p w14:paraId="7C575063" w14:textId="77777777" w:rsidR="007F002D" w:rsidRDefault="007F002D">
      <w:pPr>
        <w:jc w:val="left"/>
        <w:rPr>
          <w:rFonts w:ascii="Times New Roman" w:hAnsi="Times New Roman"/>
          <w:sz w:val="20"/>
          <w:szCs w:val="20"/>
        </w:rPr>
      </w:pPr>
    </w:p>
    <w:p w14:paraId="3CB3E99D" w14:textId="77777777" w:rsidR="007F002D" w:rsidRDefault="00000000">
      <w:pPr>
        <w:jc w:val="left"/>
        <w:rPr>
          <w:rFonts w:ascii="Times New Roman" w:hAnsi="Times New Roman"/>
          <w:sz w:val="20"/>
          <w:szCs w:val="20"/>
        </w:rPr>
      </w:pPr>
      <w:r>
        <w:rPr>
          <w:rFonts w:ascii="Times New Roman" w:hAnsi="Times New Roman"/>
          <w:sz w:val="20"/>
          <w:szCs w:val="20"/>
        </w:rPr>
        <w:t>A parallel line of inquiry also considered the possible influence of different land-use categories on the UHI effect. This categorical analysis was conducted by incorporating the land-use data, suitably one-hot encoded, into the multivariate regression model.</w:t>
      </w:r>
    </w:p>
    <w:p w14:paraId="5D160B6B" w14:textId="77777777" w:rsidR="007F002D" w:rsidRDefault="007F002D">
      <w:pPr>
        <w:jc w:val="left"/>
        <w:rPr>
          <w:rFonts w:ascii="Times New Roman" w:hAnsi="Times New Roman"/>
          <w:sz w:val="20"/>
          <w:szCs w:val="20"/>
        </w:rPr>
      </w:pPr>
    </w:p>
    <w:p w14:paraId="31C0EA7A" w14:textId="4E8AE7E0" w:rsidR="007F002D" w:rsidRDefault="00000000">
      <w:pPr>
        <w:jc w:val="left"/>
        <w:rPr>
          <w:rFonts w:ascii="Times New Roman" w:hAnsi="Times New Roman"/>
          <w:sz w:val="20"/>
          <w:szCs w:val="20"/>
        </w:rPr>
      </w:pPr>
      <w:r>
        <w:rPr>
          <w:rFonts w:ascii="Times New Roman" w:hAnsi="Times New Roman"/>
          <w:sz w:val="20"/>
          <w:szCs w:val="20"/>
        </w:rPr>
        <w:t xml:space="preserve">The entire research methodology, encompassing all stages from data acquisition to final analysis, was executed in Python, exploiting libraries such as pandas for data manipulation, matplotlib for data visualization, and </w:t>
      </w:r>
      <w:r w:rsidR="00244BC4">
        <w:rPr>
          <w:rFonts w:ascii="Times New Roman" w:hAnsi="Times New Roman"/>
          <w:sz w:val="20"/>
          <w:szCs w:val="20"/>
        </w:rPr>
        <w:t>stats models</w:t>
      </w:r>
      <w:r>
        <w:rPr>
          <w:rFonts w:ascii="Times New Roman" w:hAnsi="Times New Roman"/>
          <w:sz w:val="20"/>
          <w:szCs w:val="20"/>
        </w:rPr>
        <w:t xml:space="preserve"> for statistical modelling.</w:t>
      </w:r>
    </w:p>
    <w:p w14:paraId="50F025A8" w14:textId="77777777" w:rsidR="007F002D" w:rsidRDefault="007F002D">
      <w:pPr>
        <w:jc w:val="left"/>
        <w:rPr>
          <w:rFonts w:ascii="Times New Roman" w:hAnsi="Times New Roman"/>
          <w:sz w:val="20"/>
          <w:szCs w:val="20"/>
        </w:rPr>
      </w:pPr>
    </w:p>
    <w:p w14:paraId="27E187FB" w14:textId="77777777" w:rsidR="007F002D" w:rsidRDefault="00000000">
      <w:pPr>
        <w:jc w:val="left"/>
        <w:rPr>
          <w:rFonts w:ascii="Times New Roman" w:hAnsi="Times New Roman"/>
          <w:sz w:val="20"/>
          <w:szCs w:val="20"/>
        </w:rPr>
      </w:pPr>
      <w:r>
        <w:rPr>
          <w:rFonts w:ascii="Times New Roman" w:hAnsi="Times New Roman"/>
          <w:sz w:val="20"/>
          <w:szCs w:val="20"/>
        </w:rPr>
        <w:t>This integrative methodology facilitated a nuanced and comprehensive understanding of the complex interactions between various urban and environmental conditions, as depicted in the GSV images, and their influence on the Urban Heat Island effect.</w:t>
      </w:r>
    </w:p>
    <w:p w14:paraId="122A7BE2" w14:textId="77777777" w:rsidR="007F002D" w:rsidRDefault="007F002D">
      <w:pPr>
        <w:jc w:val="left"/>
        <w:rPr>
          <w:rFonts w:ascii="Times New Roman" w:hAnsi="Times New Roman"/>
          <w:sz w:val="20"/>
          <w:szCs w:val="20"/>
        </w:rPr>
      </w:pPr>
    </w:p>
    <w:p w14:paraId="02DF3C76" w14:textId="77777777" w:rsidR="007F002D" w:rsidRDefault="00000000">
      <w:pPr>
        <w:jc w:val="left"/>
        <w:rPr>
          <w:rFonts w:ascii="Times New Roman" w:hAnsi="Times New Roman"/>
          <w:sz w:val="28"/>
          <w:szCs w:val="28"/>
        </w:rPr>
      </w:pPr>
      <w:r>
        <w:rPr>
          <w:rFonts w:ascii="Times New Roman" w:hAnsi="Times New Roman"/>
          <w:sz w:val="28"/>
          <w:szCs w:val="28"/>
        </w:rPr>
        <w:t>Chapter 4: Results and Discussion</w:t>
      </w:r>
    </w:p>
    <w:p w14:paraId="60ED420C" w14:textId="77777777" w:rsidR="00A51B2E" w:rsidRPr="00A51B2E" w:rsidRDefault="00A51B2E" w:rsidP="00A51B2E">
      <w:pPr>
        <w:jc w:val="left"/>
        <w:rPr>
          <w:rFonts w:ascii="Times New Roman" w:hAnsi="Times New Roman"/>
          <w:b/>
          <w:bCs/>
          <w:sz w:val="20"/>
          <w:szCs w:val="20"/>
        </w:rPr>
      </w:pPr>
      <w:r w:rsidRPr="00A51B2E">
        <w:rPr>
          <w:rFonts w:ascii="Times New Roman" w:hAnsi="Times New Roman"/>
          <w:b/>
          <w:bCs/>
          <w:sz w:val="20"/>
          <w:szCs w:val="20"/>
        </w:rPr>
        <w:t>4.1 Presentation of Data</w:t>
      </w:r>
    </w:p>
    <w:p w14:paraId="491F268D" w14:textId="706C01AA" w:rsidR="007F002D" w:rsidRPr="00A51B2E" w:rsidRDefault="00000000">
      <w:pPr>
        <w:jc w:val="left"/>
        <w:rPr>
          <w:rFonts w:ascii="Times New Roman" w:hAnsi="Times New Roman"/>
          <w:sz w:val="20"/>
          <w:szCs w:val="20"/>
        </w:rPr>
      </w:pPr>
      <w:r w:rsidRPr="00A51B2E">
        <w:rPr>
          <w:rFonts w:ascii="Times New Roman" w:hAnsi="Times New Roman" w:hint="eastAsia"/>
          <w:sz w:val="20"/>
          <w:szCs w:val="20"/>
        </w:rPr>
        <w:t>4</w:t>
      </w:r>
      <w:r w:rsidRPr="00A51B2E">
        <w:rPr>
          <w:rFonts w:ascii="Times New Roman" w:hAnsi="Times New Roman"/>
          <w:sz w:val="20"/>
          <w:szCs w:val="20"/>
        </w:rPr>
        <w:t>.</w:t>
      </w:r>
      <w:r w:rsidR="00A51B2E" w:rsidRPr="00A51B2E">
        <w:rPr>
          <w:rFonts w:ascii="Times New Roman" w:hAnsi="Times New Roman"/>
          <w:sz w:val="20"/>
          <w:szCs w:val="20"/>
        </w:rPr>
        <w:t>1.</w:t>
      </w:r>
      <w:r w:rsidRPr="00A51B2E">
        <w:rPr>
          <w:rFonts w:ascii="Times New Roman" w:hAnsi="Times New Roman"/>
          <w:sz w:val="20"/>
          <w:szCs w:val="20"/>
        </w:rPr>
        <w:t>1 Scope of research</w:t>
      </w:r>
    </w:p>
    <w:p w14:paraId="4B16C518" w14:textId="77777777" w:rsidR="007F002D" w:rsidRDefault="00000000">
      <w:pPr>
        <w:jc w:val="left"/>
        <w:rPr>
          <w:rFonts w:ascii="Times New Roman" w:hAnsi="Times New Roman"/>
          <w:sz w:val="20"/>
          <w:szCs w:val="20"/>
        </w:rPr>
      </w:pPr>
      <w:r>
        <w:rPr>
          <w:rFonts w:ascii="Times New Roman" w:hAnsi="Times New Roman"/>
          <w:sz w:val="20"/>
          <w:szCs w:val="20"/>
        </w:rPr>
        <w:t>This study focuses on the analysis of ambient heat in London over a five-year period, from 2016 to 2020. The data provides the mean heat values, using a city block as the fundamental unit of analysis.</w:t>
      </w:r>
    </w:p>
    <w:p w14:paraId="4393FA57" w14:textId="77777777" w:rsidR="007F002D" w:rsidRDefault="007F002D">
      <w:pPr>
        <w:jc w:val="left"/>
        <w:rPr>
          <w:rFonts w:ascii="Times New Roman" w:hAnsi="Times New Roman"/>
          <w:sz w:val="20"/>
          <w:szCs w:val="20"/>
        </w:rPr>
      </w:pPr>
    </w:p>
    <w:p w14:paraId="1EF7C688" w14:textId="77777777" w:rsidR="007F002D" w:rsidRDefault="00000000">
      <w:pPr>
        <w:jc w:val="left"/>
        <w:rPr>
          <w:rFonts w:ascii="Times New Roman" w:hAnsi="Times New Roman"/>
          <w:sz w:val="20"/>
          <w:szCs w:val="20"/>
        </w:rPr>
      </w:pPr>
      <w:r>
        <w:rPr>
          <w:rFonts w:ascii="Times New Roman" w:hAnsi="Times New Roman"/>
          <w:sz w:val="20"/>
          <w:szCs w:val="20"/>
        </w:rPr>
        <w:t>The study area is geographically demarcated by longitudinal coordinates that vary from -0.1520 to -0.1196, and latitudinal coordinates ranging from 51.5053 to 51.4920. The precise selection of these boundaries has facilitated a focused analysis of the spatial variability of urban heat within a representative and significant section of London's urban fabric.</w:t>
      </w:r>
    </w:p>
    <w:p w14:paraId="22880A9A" w14:textId="77777777" w:rsidR="007F002D" w:rsidRDefault="007F002D">
      <w:pPr>
        <w:jc w:val="left"/>
        <w:rPr>
          <w:rFonts w:ascii="Times New Roman" w:hAnsi="Times New Roman"/>
          <w:sz w:val="20"/>
          <w:szCs w:val="20"/>
        </w:rPr>
      </w:pPr>
    </w:p>
    <w:p w14:paraId="580B7C74" w14:textId="1F670769" w:rsidR="007F002D" w:rsidRDefault="00000000">
      <w:pPr>
        <w:jc w:val="left"/>
        <w:rPr>
          <w:rFonts w:ascii="Times New Roman" w:hAnsi="Times New Roman"/>
        </w:rPr>
      </w:pPr>
      <w:r>
        <w:rPr>
          <w:rFonts w:ascii="Times New Roman" w:hAnsi="Times New Roman"/>
        </w:rPr>
        <w:lastRenderedPageBreak/>
        <w:fldChar w:fldCharType="begin"/>
      </w:r>
      <w:r w:rsidR="009112AC">
        <w:rPr>
          <w:rFonts w:ascii="Times New Roman" w:hAnsi="Times New Roman"/>
        </w:rPr>
        <w:instrText xml:space="preserve"> INCLUDEPICTURE "/Users/jiabozhu/Downloads/" \* MERGEFORMAT </w:instrText>
      </w:r>
      <w:r>
        <w:rPr>
          <w:rFonts w:ascii="Times New Roman" w:hAnsi="Times New Roman"/>
        </w:rPr>
        <w:fldChar w:fldCharType="separate"/>
      </w:r>
      <w:r>
        <w:rPr>
          <w:rFonts w:ascii="Times New Roman" w:hAnsi="Times New Roman"/>
          <w:noProof/>
        </w:rPr>
        <w:drawing>
          <wp:inline distT="0" distB="0" distL="0" distR="0" wp14:anchorId="1C9C9163" wp14:editId="3D82449A">
            <wp:extent cx="5274310" cy="37306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3730625"/>
                    </a:xfrm>
                    <a:prstGeom prst="rect">
                      <a:avLst/>
                    </a:prstGeom>
                    <a:noFill/>
                    <a:ln>
                      <a:noFill/>
                    </a:ln>
                  </pic:spPr>
                </pic:pic>
              </a:graphicData>
            </a:graphic>
          </wp:inline>
        </w:drawing>
      </w:r>
      <w:r>
        <w:rPr>
          <w:rFonts w:ascii="Times New Roman" w:hAnsi="Times New Roman"/>
        </w:rPr>
        <w:fldChar w:fldCharType="end"/>
      </w:r>
    </w:p>
    <w:p w14:paraId="4BB2450F" w14:textId="77777777" w:rsidR="007F002D" w:rsidRDefault="00000000">
      <w:pPr>
        <w:jc w:val="center"/>
        <w:rPr>
          <w:rFonts w:ascii="Times New Roman" w:hAnsi="Times New Roman"/>
        </w:rPr>
      </w:pPr>
      <w:r>
        <w:rPr>
          <w:rFonts w:ascii="Times New Roman" w:hAnsi="Times New Roman"/>
        </w:rPr>
        <w:t>Figure1</w:t>
      </w:r>
    </w:p>
    <w:p w14:paraId="11101EE7" w14:textId="498F04F3" w:rsidR="007F002D" w:rsidRDefault="00000000">
      <w:pPr>
        <w:jc w:val="left"/>
        <w:rPr>
          <w:rFonts w:ascii="Times New Roman" w:hAnsi="Times New Roman"/>
          <w:sz w:val="28"/>
          <w:szCs w:val="28"/>
        </w:rPr>
      </w:pPr>
      <w:r>
        <w:rPr>
          <w:rFonts w:ascii="Times New Roman" w:hAnsi="Times New Roman"/>
        </w:rPr>
        <w:fldChar w:fldCharType="begin"/>
      </w:r>
      <w:r w:rsidR="009112AC">
        <w:rPr>
          <w:rFonts w:ascii="Times New Roman" w:hAnsi="Times New Roman"/>
        </w:rPr>
        <w:instrText xml:space="preserve"> INCLUDEPICTURE "/Users/jiabozhu/Downloads/" \* MERGEFORMAT </w:instrText>
      </w:r>
      <w:r>
        <w:rPr>
          <w:rFonts w:ascii="Times New Roman" w:hAnsi="Times New Roman"/>
        </w:rPr>
        <w:fldChar w:fldCharType="separate"/>
      </w:r>
      <w:r>
        <w:rPr>
          <w:rFonts w:ascii="Times New Roman" w:hAnsi="Times New Roman"/>
          <w:noProof/>
        </w:rPr>
        <w:drawing>
          <wp:inline distT="0" distB="0" distL="0" distR="0" wp14:anchorId="498EA648" wp14:editId="008DE5F0">
            <wp:extent cx="5274310" cy="37306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3730625"/>
                    </a:xfrm>
                    <a:prstGeom prst="rect">
                      <a:avLst/>
                    </a:prstGeom>
                    <a:noFill/>
                    <a:ln>
                      <a:noFill/>
                    </a:ln>
                  </pic:spPr>
                </pic:pic>
              </a:graphicData>
            </a:graphic>
          </wp:inline>
        </w:drawing>
      </w:r>
      <w:r>
        <w:rPr>
          <w:rFonts w:ascii="Times New Roman" w:hAnsi="Times New Roman"/>
        </w:rPr>
        <w:fldChar w:fldCharType="end"/>
      </w:r>
      <w:r>
        <w:rPr>
          <w:rFonts w:ascii="Times New Roman" w:hAnsi="Times New Roman"/>
          <w:sz w:val="28"/>
          <w:szCs w:val="28"/>
        </w:rPr>
        <w:t xml:space="preserve"> </w:t>
      </w:r>
    </w:p>
    <w:p w14:paraId="327E3E37" w14:textId="77777777" w:rsidR="007F002D" w:rsidRDefault="00000000">
      <w:pPr>
        <w:jc w:val="center"/>
        <w:rPr>
          <w:rFonts w:ascii="Times New Roman" w:hAnsi="Times New Roman"/>
        </w:rPr>
      </w:pPr>
      <w:r>
        <w:rPr>
          <w:rFonts w:ascii="Times New Roman" w:hAnsi="Times New Roman"/>
        </w:rPr>
        <w:t>Figure2</w:t>
      </w:r>
    </w:p>
    <w:p w14:paraId="30258399" w14:textId="3088E4BA" w:rsidR="007F002D" w:rsidRDefault="00000000">
      <w:pPr>
        <w:jc w:val="left"/>
        <w:rPr>
          <w:rFonts w:ascii="Times New Roman" w:hAnsi="Times New Roman"/>
        </w:rPr>
      </w:pPr>
      <w:r>
        <w:rPr>
          <w:rFonts w:ascii="Times New Roman" w:hAnsi="Times New Roman"/>
        </w:rPr>
        <w:lastRenderedPageBreak/>
        <w:fldChar w:fldCharType="begin"/>
      </w:r>
      <w:r w:rsidR="009112AC">
        <w:rPr>
          <w:rFonts w:ascii="Times New Roman" w:hAnsi="Times New Roman"/>
        </w:rPr>
        <w:instrText xml:space="preserve"> INCLUDEPICTURE "/Users/jiabozhu/Downloads/" \* MERGEFORMAT </w:instrText>
      </w:r>
      <w:r>
        <w:rPr>
          <w:rFonts w:ascii="Times New Roman" w:hAnsi="Times New Roman"/>
        </w:rPr>
        <w:fldChar w:fldCharType="separate"/>
      </w:r>
      <w:r>
        <w:rPr>
          <w:rFonts w:ascii="Times New Roman" w:hAnsi="Times New Roman"/>
          <w:noProof/>
        </w:rPr>
        <w:drawing>
          <wp:inline distT="0" distB="0" distL="0" distR="0" wp14:anchorId="5EBACA21" wp14:editId="3EE938B2">
            <wp:extent cx="1716405" cy="1340485"/>
            <wp:effectExtent l="0" t="0" r="0" b="5715"/>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751456" cy="1367890"/>
                    </a:xfrm>
                    <a:prstGeom prst="rect">
                      <a:avLst/>
                    </a:prstGeom>
                    <a:noFill/>
                    <a:ln>
                      <a:noFill/>
                    </a:ln>
                  </pic:spPr>
                </pic:pic>
              </a:graphicData>
            </a:graphic>
          </wp:inline>
        </w:drawing>
      </w:r>
      <w:r>
        <w:rPr>
          <w:rFonts w:ascii="Times New Roman" w:hAnsi="Times New Roman"/>
        </w:rPr>
        <w:fldChar w:fldCharType="end"/>
      </w:r>
      <w:r>
        <w:rPr>
          <w:rFonts w:ascii="Times New Roman" w:hAnsi="Times New Roman"/>
        </w:rPr>
        <w:t xml:space="preserve"> </w:t>
      </w:r>
      <w:r>
        <w:rPr>
          <w:rFonts w:ascii="Times New Roman" w:hAnsi="Times New Roman"/>
        </w:rPr>
        <w:fldChar w:fldCharType="begin"/>
      </w:r>
      <w:r w:rsidR="009112AC">
        <w:rPr>
          <w:rFonts w:ascii="Times New Roman" w:hAnsi="Times New Roman"/>
        </w:rPr>
        <w:instrText xml:space="preserve"> INCLUDEPICTURE "/Users/jiabozhu/Downloads/" \* MERGEFORMAT </w:instrText>
      </w:r>
      <w:r>
        <w:rPr>
          <w:rFonts w:ascii="Times New Roman" w:hAnsi="Times New Roman"/>
        </w:rPr>
        <w:fldChar w:fldCharType="separate"/>
      </w:r>
      <w:r>
        <w:rPr>
          <w:rFonts w:ascii="Times New Roman" w:hAnsi="Times New Roman"/>
          <w:noProof/>
        </w:rPr>
        <w:drawing>
          <wp:inline distT="0" distB="0" distL="0" distR="0" wp14:anchorId="1430C867" wp14:editId="2E84D2B0">
            <wp:extent cx="1741170" cy="1435735"/>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l="13091" r="14731"/>
                    <a:stretch>
                      <a:fillRect/>
                    </a:stretch>
                  </pic:blipFill>
                  <pic:spPr>
                    <a:xfrm>
                      <a:off x="0" y="0"/>
                      <a:ext cx="1779980" cy="1467622"/>
                    </a:xfrm>
                    <a:prstGeom prst="rect">
                      <a:avLst/>
                    </a:prstGeom>
                    <a:noFill/>
                    <a:ln>
                      <a:noFill/>
                    </a:ln>
                  </pic:spPr>
                </pic:pic>
              </a:graphicData>
            </a:graphic>
          </wp:inline>
        </w:drawing>
      </w:r>
      <w:r>
        <w:rPr>
          <w:rFonts w:ascii="Times New Roman" w:hAnsi="Times New Roman"/>
        </w:rPr>
        <w:fldChar w:fldCharType="end"/>
      </w:r>
      <w:r>
        <w:rPr>
          <w:rFonts w:ascii="Times New Roman" w:hAnsi="Times New Roman"/>
        </w:rPr>
        <w:fldChar w:fldCharType="begin"/>
      </w:r>
      <w:r w:rsidR="009112AC">
        <w:rPr>
          <w:rFonts w:ascii="Times New Roman" w:hAnsi="Times New Roman"/>
        </w:rPr>
        <w:instrText xml:space="preserve"> INCLUDEPICTURE "/Users/jiabozhu/Downloads/" \* MERGEFORMAT </w:instrText>
      </w:r>
      <w:r>
        <w:rPr>
          <w:rFonts w:ascii="Times New Roman" w:hAnsi="Times New Roman"/>
        </w:rPr>
        <w:fldChar w:fldCharType="separate"/>
      </w:r>
      <w:r>
        <w:rPr>
          <w:rFonts w:ascii="Times New Roman" w:hAnsi="Times New Roman"/>
          <w:noProof/>
        </w:rPr>
        <w:drawing>
          <wp:inline distT="0" distB="0" distL="0" distR="0" wp14:anchorId="3893776A" wp14:editId="0C58F04F">
            <wp:extent cx="1701165" cy="1456690"/>
            <wp:effectExtent l="0" t="0" r="635" b="3810"/>
            <wp:docPr id="4" name="图片 4"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图表&#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705829" cy="1460537"/>
                    </a:xfrm>
                    <a:prstGeom prst="rect">
                      <a:avLst/>
                    </a:prstGeom>
                    <a:noFill/>
                    <a:ln>
                      <a:noFill/>
                    </a:ln>
                  </pic:spPr>
                </pic:pic>
              </a:graphicData>
            </a:graphic>
          </wp:inline>
        </w:drawing>
      </w:r>
      <w:r>
        <w:rPr>
          <w:rFonts w:ascii="Times New Roman" w:hAnsi="Times New Roman"/>
        </w:rPr>
        <w:fldChar w:fldCharType="end"/>
      </w:r>
    </w:p>
    <w:p w14:paraId="2A36403A" w14:textId="0AC46788" w:rsidR="007F002D" w:rsidRDefault="00000000">
      <w:pPr>
        <w:jc w:val="left"/>
        <w:rPr>
          <w:rFonts w:ascii="Times New Roman" w:hAnsi="Times New Roman"/>
        </w:rPr>
      </w:pPr>
      <w:r>
        <w:rPr>
          <w:rFonts w:ascii="Times New Roman" w:hAnsi="Times New Roman"/>
        </w:rPr>
        <w:fldChar w:fldCharType="begin"/>
      </w:r>
      <w:r w:rsidR="009112AC">
        <w:rPr>
          <w:rFonts w:ascii="Times New Roman" w:hAnsi="Times New Roman"/>
        </w:rPr>
        <w:instrText xml:space="preserve"> INCLUDEPICTURE "/Users/jiabozhu/Downloads/" \* MERGEFORMAT </w:instrText>
      </w:r>
      <w:r>
        <w:rPr>
          <w:rFonts w:ascii="Times New Roman" w:hAnsi="Times New Roman"/>
        </w:rPr>
        <w:fldChar w:fldCharType="separate"/>
      </w:r>
      <w:r>
        <w:rPr>
          <w:rFonts w:ascii="Times New Roman" w:hAnsi="Times New Roman"/>
          <w:noProof/>
        </w:rPr>
        <w:drawing>
          <wp:inline distT="0" distB="0" distL="0" distR="0" wp14:anchorId="4B07AF29" wp14:editId="00D79509">
            <wp:extent cx="5274310" cy="4467860"/>
            <wp:effectExtent l="0" t="0" r="0" b="2540"/>
            <wp:docPr id="3" name="图片 3"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地图&#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4467860"/>
                    </a:xfrm>
                    <a:prstGeom prst="rect">
                      <a:avLst/>
                    </a:prstGeom>
                    <a:noFill/>
                    <a:ln>
                      <a:noFill/>
                    </a:ln>
                  </pic:spPr>
                </pic:pic>
              </a:graphicData>
            </a:graphic>
          </wp:inline>
        </w:drawing>
      </w:r>
      <w:r>
        <w:rPr>
          <w:rFonts w:ascii="Times New Roman" w:hAnsi="Times New Roman"/>
        </w:rPr>
        <w:fldChar w:fldCharType="end"/>
      </w:r>
      <w:r>
        <w:rPr>
          <w:rFonts w:ascii="Times New Roman" w:hAnsi="Times New Roman"/>
        </w:rPr>
        <w:t xml:space="preserve"> </w:t>
      </w:r>
    </w:p>
    <w:p w14:paraId="7E4ABB05" w14:textId="77777777" w:rsidR="007F002D" w:rsidRDefault="00000000">
      <w:pPr>
        <w:jc w:val="center"/>
        <w:rPr>
          <w:rFonts w:ascii="Times New Roman" w:hAnsi="Times New Roman"/>
        </w:rPr>
      </w:pPr>
      <w:r>
        <w:rPr>
          <w:rFonts w:ascii="Times New Roman" w:hAnsi="Times New Roman"/>
        </w:rPr>
        <w:t>Figure3</w:t>
      </w:r>
    </w:p>
    <w:p w14:paraId="13F5B9BD" w14:textId="77777777" w:rsidR="007F002D" w:rsidRDefault="007F002D">
      <w:pPr>
        <w:jc w:val="left"/>
        <w:rPr>
          <w:rFonts w:ascii="Times New Roman" w:hAnsi="Times New Roman"/>
          <w:b/>
          <w:bCs/>
          <w:sz w:val="20"/>
          <w:szCs w:val="20"/>
        </w:rPr>
      </w:pPr>
    </w:p>
    <w:p w14:paraId="54E33225" w14:textId="666DDE39" w:rsidR="007F002D" w:rsidRPr="00A51B2E" w:rsidRDefault="00000000">
      <w:pPr>
        <w:jc w:val="left"/>
        <w:rPr>
          <w:rFonts w:ascii="Times New Roman" w:hAnsi="Times New Roman"/>
          <w:sz w:val="20"/>
          <w:szCs w:val="20"/>
        </w:rPr>
      </w:pPr>
      <w:r w:rsidRPr="00A51B2E">
        <w:rPr>
          <w:rFonts w:ascii="Times New Roman" w:hAnsi="Times New Roman" w:hint="eastAsia"/>
          <w:sz w:val="20"/>
          <w:szCs w:val="20"/>
        </w:rPr>
        <w:t>4</w:t>
      </w:r>
      <w:r w:rsidRPr="00A51B2E">
        <w:rPr>
          <w:rFonts w:ascii="Times New Roman" w:hAnsi="Times New Roman"/>
          <w:sz w:val="20"/>
          <w:szCs w:val="20"/>
        </w:rPr>
        <w:t>.</w:t>
      </w:r>
      <w:r w:rsidR="00A51B2E" w:rsidRPr="00A51B2E">
        <w:rPr>
          <w:rFonts w:ascii="Times New Roman" w:hAnsi="Times New Roman"/>
          <w:sz w:val="20"/>
          <w:szCs w:val="20"/>
        </w:rPr>
        <w:t>1.</w:t>
      </w:r>
      <w:r w:rsidRPr="00A51B2E">
        <w:rPr>
          <w:rFonts w:ascii="Times New Roman" w:hAnsi="Times New Roman"/>
          <w:sz w:val="20"/>
          <w:szCs w:val="20"/>
        </w:rPr>
        <w:t>2 Get Street View</w:t>
      </w:r>
    </w:p>
    <w:p w14:paraId="2B078EE8" w14:textId="37A32758" w:rsidR="007F002D" w:rsidRDefault="00000000">
      <w:pPr>
        <w:jc w:val="left"/>
        <w:rPr>
          <w:rFonts w:ascii="Times New Roman" w:hAnsi="Times New Roman"/>
          <w:sz w:val="20"/>
          <w:szCs w:val="20"/>
        </w:rPr>
      </w:pPr>
      <w:r>
        <w:rPr>
          <w:rFonts w:ascii="Times New Roman" w:hAnsi="Times New Roman"/>
          <w:sz w:val="20"/>
          <w:szCs w:val="20"/>
        </w:rPr>
        <w:t>A total of 15,93</w:t>
      </w:r>
      <w:r w:rsidR="007746D9">
        <w:rPr>
          <w:rFonts w:ascii="Times New Roman" w:hAnsi="Times New Roman"/>
          <w:sz w:val="20"/>
          <w:szCs w:val="20"/>
        </w:rPr>
        <w:t>1</w:t>
      </w:r>
      <w:r>
        <w:rPr>
          <w:rFonts w:ascii="Times New Roman" w:hAnsi="Times New Roman"/>
          <w:sz w:val="20"/>
          <w:szCs w:val="20"/>
        </w:rPr>
        <w:t xml:space="preserve"> high-resolution panoramic street maps were meticulously constructed for the designated study area by harnessing the capabilities of both the Grasshopper and Python programming languages. This methodical process of mapping comprised the periodic capture of geospatial information at consistent intervals of 10 meters. The focal temporal context of the gathered data primarily orbits the year 2018.</w:t>
      </w:r>
    </w:p>
    <w:p w14:paraId="5C022F79" w14:textId="77777777" w:rsidR="007F002D" w:rsidRDefault="007F002D">
      <w:pPr>
        <w:jc w:val="left"/>
        <w:rPr>
          <w:rFonts w:ascii="Times New Roman" w:hAnsi="Times New Roman"/>
          <w:sz w:val="20"/>
          <w:szCs w:val="20"/>
        </w:rPr>
      </w:pPr>
    </w:p>
    <w:p w14:paraId="5AE422F3" w14:textId="77777777" w:rsidR="007F002D" w:rsidRDefault="00000000">
      <w:pPr>
        <w:jc w:val="left"/>
        <w:rPr>
          <w:rFonts w:ascii="Times New Roman" w:hAnsi="Times New Roman"/>
          <w:sz w:val="20"/>
          <w:szCs w:val="20"/>
        </w:rPr>
      </w:pPr>
      <w:r>
        <w:rPr>
          <w:rFonts w:ascii="Times New Roman" w:hAnsi="Times New Roman"/>
          <w:sz w:val="20"/>
          <w:szCs w:val="20"/>
        </w:rPr>
        <w:t xml:space="preserve">However, instances where the precise data for 2018 is absent were not overlooked. To address this shortfall, an automated fallback mechanism was instituted. This mechanism functions by intelligently sourcing the closest available data from the most recent temporal frame, thereby ensuring the continuity and comprehensive nature of the dataset. This amalgamation of high-resolution mapping and </w:t>
      </w:r>
      <w:r>
        <w:rPr>
          <w:rFonts w:ascii="Times New Roman" w:hAnsi="Times New Roman"/>
          <w:sz w:val="20"/>
          <w:szCs w:val="20"/>
        </w:rPr>
        <w:lastRenderedPageBreak/>
        <w:t>intelligent data retrieval ensures an exhaustive spatial representation of the study area within the stipulated temporal context.</w:t>
      </w:r>
    </w:p>
    <w:p w14:paraId="7D1DB6FD" w14:textId="77777777" w:rsidR="007F002D" w:rsidRDefault="007F002D">
      <w:pPr>
        <w:jc w:val="left"/>
        <w:rPr>
          <w:rFonts w:ascii="Times New Roman" w:hAnsi="Times New Roman"/>
          <w:sz w:val="20"/>
          <w:szCs w:val="20"/>
        </w:rPr>
      </w:pPr>
    </w:p>
    <w:p w14:paraId="78020BA2" w14:textId="77777777" w:rsidR="007F002D" w:rsidRDefault="00000000">
      <w:pPr>
        <w:jc w:val="left"/>
        <w:rPr>
          <w:rFonts w:ascii="Times New Roman" w:hAnsi="Times New Roman"/>
          <w:sz w:val="20"/>
          <w:szCs w:val="20"/>
        </w:rPr>
      </w:pPr>
      <w:r>
        <w:rPr>
          <w:rFonts w:ascii="Times New Roman" w:hAnsi="Times New Roman"/>
          <w:noProof/>
          <w:sz w:val="20"/>
          <w:szCs w:val="20"/>
        </w:rPr>
        <w:drawing>
          <wp:inline distT="0" distB="0" distL="0" distR="0" wp14:anchorId="697D2547" wp14:editId="010BF8AD">
            <wp:extent cx="5127625" cy="2371725"/>
            <wp:effectExtent l="0" t="0" r="317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5144319" cy="2379542"/>
                    </a:xfrm>
                    <a:prstGeom prst="rect">
                      <a:avLst/>
                    </a:prstGeom>
                  </pic:spPr>
                </pic:pic>
              </a:graphicData>
            </a:graphic>
          </wp:inline>
        </w:drawing>
      </w:r>
    </w:p>
    <w:p w14:paraId="01852C48" w14:textId="77777777" w:rsidR="007F002D" w:rsidRDefault="007F002D">
      <w:pPr>
        <w:jc w:val="left"/>
        <w:rPr>
          <w:rFonts w:ascii="Times New Roman" w:hAnsi="Times New Roman"/>
          <w:sz w:val="20"/>
          <w:szCs w:val="20"/>
        </w:rPr>
      </w:pPr>
    </w:p>
    <w:p w14:paraId="6D008552" w14:textId="77777777" w:rsidR="007F002D" w:rsidRDefault="00000000">
      <w:pPr>
        <w:jc w:val="left"/>
        <w:rPr>
          <w:rFonts w:ascii="Times New Roman" w:hAnsi="Times New Roman"/>
          <w:sz w:val="20"/>
          <w:szCs w:val="20"/>
        </w:rPr>
      </w:pPr>
      <w:r>
        <w:rPr>
          <w:rFonts w:ascii="Times New Roman" w:hAnsi="Times New Roman"/>
          <w:sz w:val="20"/>
          <w:szCs w:val="20"/>
        </w:rPr>
        <w:t xml:space="preserve"> </w:t>
      </w:r>
      <w:r>
        <w:rPr>
          <w:rFonts w:ascii="Times New Roman" w:hAnsi="Times New Roman"/>
          <w:noProof/>
          <w:sz w:val="28"/>
          <w:szCs w:val="28"/>
        </w:rPr>
        <w:drawing>
          <wp:inline distT="0" distB="0" distL="0" distR="0" wp14:anchorId="434FC8A8" wp14:editId="66D1BDA1">
            <wp:extent cx="1819275" cy="1558925"/>
            <wp:effectExtent l="0" t="0" r="0" b="3175"/>
            <wp:docPr id="7" name="图片 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中度可信度描述已自动生成"/>
                    <pic:cNvPicPr>
                      <a:picLocks noChangeAspect="1"/>
                    </pic:cNvPicPr>
                  </pic:nvPicPr>
                  <pic:blipFill>
                    <a:blip r:embed="rId17" cstate="print">
                      <a:extLst>
                        <a:ext uri="{28A0092B-C50C-407E-A947-70E740481C1C}">
                          <a14:useLocalDpi xmlns:a14="http://schemas.microsoft.com/office/drawing/2010/main" val="0"/>
                        </a:ext>
                      </a:extLst>
                    </a:blip>
                    <a:srcRect t="-1" b="37265"/>
                    <a:stretch>
                      <a:fillRect/>
                    </a:stretch>
                  </pic:blipFill>
                  <pic:spPr>
                    <a:xfrm>
                      <a:off x="0" y="0"/>
                      <a:ext cx="1879600" cy="1610767"/>
                    </a:xfrm>
                    <a:prstGeom prst="rect">
                      <a:avLst/>
                    </a:prstGeom>
                    <a:ln>
                      <a:noFill/>
                    </a:ln>
                  </pic:spPr>
                </pic:pic>
              </a:graphicData>
            </a:graphic>
          </wp:inline>
        </w:drawing>
      </w:r>
      <w:r>
        <w:rPr>
          <w:rFonts w:ascii="Times New Roman" w:hAnsi="Times New Roman"/>
          <w:sz w:val="20"/>
          <w:szCs w:val="20"/>
        </w:rPr>
        <w:t xml:space="preserve">  </w:t>
      </w:r>
      <w:r>
        <w:rPr>
          <w:rFonts w:ascii="Times New Roman" w:hAnsi="Times New Roman"/>
          <w:noProof/>
          <w:sz w:val="20"/>
          <w:szCs w:val="20"/>
        </w:rPr>
        <w:drawing>
          <wp:inline distT="0" distB="0" distL="0" distR="0" wp14:anchorId="1764C4AC" wp14:editId="0FD9C5A4">
            <wp:extent cx="3128645" cy="1564005"/>
            <wp:effectExtent l="0" t="0" r="0" b="0"/>
            <wp:docPr id="10" name="图片 10" descr="湖边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湖边的景色&#10;&#10;描述已自动生成"/>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3240" cy="1651621"/>
                    </a:xfrm>
                    <a:prstGeom prst="rect">
                      <a:avLst/>
                    </a:prstGeom>
                  </pic:spPr>
                </pic:pic>
              </a:graphicData>
            </a:graphic>
          </wp:inline>
        </w:drawing>
      </w:r>
    </w:p>
    <w:p w14:paraId="48077959" w14:textId="77777777" w:rsidR="007F002D" w:rsidRDefault="007F002D">
      <w:pPr>
        <w:jc w:val="left"/>
        <w:rPr>
          <w:rFonts w:ascii="Times New Roman" w:hAnsi="Times New Roman"/>
          <w:b/>
          <w:bCs/>
          <w:sz w:val="20"/>
          <w:szCs w:val="20"/>
        </w:rPr>
      </w:pPr>
    </w:p>
    <w:p w14:paraId="61C7398D" w14:textId="77F30FAF" w:rsidR="007F002D" w:rsidRDefault="00000000">
      <w:pPr>
        <w:jc w:val="left"/>
        <w:rPr>
          <w:rFonts w:ascii="Times New Roman" w:hAnsi="Times New Roman"/>
          <w:sz w:val="20"/>
          <w:szCs w:val="20"/>
        </w:rPr>
      </w:pPr>
      <w:r>
        <w:rPr>
          <w:rFonts w:ascii="Times New Roman" w:hAnsi="Times New Roman"/>
          <w:sz w:val="20"/>
          <w:szCs w:val="20"/>
        </w:rPr>
        <w:t xml:space="preserve">Initially, the two-dimensional boundaries of the study area, extracted from OpenStreetMap (OSM), were ingested into the Rhino environment. Grasshopper's capabilities were then leveraged to generate a spatially regular, grid-like distribution of points across the area of interest. This was performed via Grasshopper's "Rectangle" and "Divide Domain²" functionalities, which facilitated the creation of an overlaying mesh within the delineated boundaries. By adjusting the parameters of the grid, a specific point separation of 10 </w:t>
      </w:r>
      <w:r w:rsidR="00B96586">
        <w:rPr>
          <w:rFonts w:ascii="Times New Roman" w:hAnsi="Times New Roman"/>
          <w:sz w:val="20"/>
          <w:szCs w:val="20"/>
        </w:rPr>
        <w:t>meters</w:t>
      </w:r>
      <w:r>
        <w:rPr>
          <w:rFonts w:ascii="Times New Roman" w:hAnsi="Times New Roman"/>
          <w:sz w:val="20"/>
          <w:szCs w:val="20"/>
        </w:rPr>
        <w:t xml:space="preserve"> was achieved. The coordinates of these points were subsequently extracted, serving as the locational parameters for the forthcoming retrieval of Street View images.</w:t>
      </w:r>
    </w:p>
    <w:p w14:paraId="32F7B77B" w14:textId="77777777" w:rsidR="007F002D" w:rsidRDefault="007F002D">
      <w:pPr>
        <w:jc w:val="left"/>
        <w:rPr>
          <w:rFonts w:ascii="Times New Roman" w:hAnsi="Times New Roman"/>
          <w:sz w:val="20"/>
          <w:szCs w:val="20"/>
        </w:rPr>
      </w:pPr>
    </w:p>
    <w:p w14:paraId="6446BAAE" w14:textId="1B123F3F" w:rsidR="007F002D" w:rsidRDefault="00000000">
      <w:pPr>
        <w:jc w:val="left"/>
        <w:rPr>
          <w:rFonts w:ascii="Times New Roman" w:hAnsi="Times New Roman"/>
          <w:sz w:val="20"/>
          <w:szCs w:val="20"/>
        </w:rPr>
      </w:pPr>
      <w:r>
        <w:rPr>
          <w:rFonts w:ascii="Times New Roman" w:hAnsi="Times New Roman"/>
          <w:sz w:val="20"/>
          <w:szCs w:val="20"/>
        </w:rPr>
        <w:t xml:space="preserve">Following the establishment of the grid points, Python was </w:t>
      </w:r>
      <w:r w:rsidR="00B96586">
        <w:rPr>
          <w:rFonts w:ascii="Times New Roman" w:hAnsi="Times New Roman"/>
          <w:sz w:val="20"/>
          <w:szCs w:val="20"/>
        </w:rPr>
        <w:t>utilized</w:t>
      </w:r>
      <w:r>
        <w:rPr>
          <w:rFonts w:ascii="Times New Roman" w:hAnsi="Times New Roman"/>
          <w:sz w:val="20"/>
          <w:szCs w:val="20"/>
        </w:rPr>
        <w:t xml:space="preserve"> to automate the extraction of the corresponding Street View images. This was accomplished by structuring API calls to Google's Street View API, where the URL for each image request was formed by substituting the precise coordinates of each individual grid point. This API request was submitted using Python's requests library, through a HTTP GET request to the designated API endpoint.</w:t>
      </w:r>
    </w:p>
    <w:p w14:paraId="08748C9E" w14:textId="77777777" w:rsidR="007F002D" w:rsidRDefault="007F002D">
      <w:pPr>
        <w:jc w:val="left"/>
        <w:rPr>
          <w:rFonts w:ascii="Times New Roman" w:hAnsi="Times New Roman"/>
          <w:sz w:val="20"/>
          <w:szCs w:val="20"/>
        </w:rPr>
      </w:pPr>
    </w:p>
    <w:p w14:paraId="7A432FFC" w14:textId="77777777" w:rsidR="007F002D" w:rsidRDefault="00000000">
      <w:pPr>
        <w:jc w:val="left"/>
        <w:rPr>
          <w:rFonts w:ascii="Times New Roman" w:hAnsi="Times New Roman"/>
          <w:sz w:val="20"/>
          <w:szCs w:val="20"/>
        </w:rPr>
      </w:pPr>
      <w:r>
        <w:rPr>
          <w:rFonts w:ascii="Times New Roman" w:hAnsi="Times New Roman"/>
          <w:sz w:val="20"/>
          <w:szCs w:val="20"/>
        </w:rPr>
        <w:t>Upon successful retrieval of the image data, the Python Imaging Library (PIL) was then deployed to open and store the image data into the local system, iterating this operation across all grid points. It should be noted that Google's Street View API may not always provide images for every requested location at a specified time. In such instances, this limitation was accommodated by substituting missing images with those taken at the most recent available year.</w:t>
      </w:r>
    </w:p>
    <w:p w14:paraId="7E94C54A" w14:textId="77777777" w:rsidR="007F002D" w:rsidRDefault="007F002D">
      <w:pPr>
        <w:jc w:val="left"/>
        <w:rPr>
          <w:rFonts w:ascii="Times New Roman" w:hAnsi="Times New Roman"/>
          <w:b/>
          <w:bCs/>
          <w:sz w:val="20"/>
          <w:szCs w:val="20"/>
        </w:rPr>
      </w:pPr>
    </w:p>
    <w:p w14:paraId="2C6193B5" w14:textId="4D9D03DA" w:rsidR="007F002D" w:rsidRPr="00A51B2E" w:rsidRDefault="00000000">
      <w:pPr>
        <w:jc w:val="left"/>
        <w:rPr>
          <w:rFonts w:ascii="Times New Roman" w:hAnsi="Times New Roman"/>
          <w:sz w:val="20"/>
          <w:szCs w:val="20"/>
        </w:rPr>
      </w:pPr>
      <w:r w:rsidRPr="00A51B2E">
        <w:rPr>
          <w:rFonts w:ascii="Times New Roman" w:hAnsi="Times New Roman" w:hint="eastAsia"/>
          <w:sz w:val="20"/>
          <w:szCs w:val="20"/>
        </w:rPr>
        <w:t>4</w:t>
      </w:r>
      <w:r w:rsidRPr="00A51B2E">
        <w:rPr>
          <w:rFonts w:ascii="Times New Roman" w:hAnsi="Times New Roman"/>
          <w:sz w:val="20"/>
          <w:szCs w:val="20"/>
        </w:rPr>
        <w:t>.</w:t>
      </w:r>
      <w:r w:rsidR="00A51B2E" w:rsidRPr="00A51B2E">
        <w:rPr>
          <w:rFonts w:ascii="Times New Roman" w:hAnsi="Times New Roman"/>
          <w:sz w:val="20"/>
          <w:szCs w:val="20"/>
        </w:rPr>
        <w:t>1.</w:t>
      </w:r>
      <w:r w:rsidRPr="00A51B2E">
        <w:rPr>
          <w:rFonts w:ascii="Times New Roman" w:hAnsi="Times New Roman"/>
          <w:sz w:val="20"/>
          <w:szCs w:val="20"/>
        </w:rPr>
        <w:t>3 Semantic analysis</w:t>
      </w:r>
    </w:p>
    <w:p w14:paraId="366C48EB" w14:textId="77777777" w:rsidR="007F002D" w:rsidRDefault="00000000">
      <w:pPr>
        <w:jc w:val="left"/>
        <w:rPr>
          <w:rFonts w:ascii="Times New Roman" w:hAnsi="Times New Roman"/>
          <w:sz w:val="20"/>
          <w:szCs w:val="20"/>
        </w:rPr>
      </w:pPr>
      <w:r>
        <w:rPr>
          <w:rFonts w:ascii="Times New Roman" w:hAnsi="Times New Roman"/>
          <w:sz w:val="20"/>
          <w:szCs w:val="20"/>
        </w:rPr>
        <w:t>A semantic analysis was meticulously executed employing Python to scrutinize the panoramic imagery procured from the street view dataset. The ensuing outcomes of this investigative process were meticulously documented in an exhaustive file, designated as “allresultfeature.csv” (hereafter referred to as File6). This file encompasses an array of 150 unique values, each of which denotes a distinct semantic feature discernible within the images.</w:t>
      </w:r>
    </w:p>
    <w:p w14:paraId="733621C1" w14:textId="77777777" w:rsidR="007F002D" w:rsidRDefault="007F002D">
      <w:pPr>
        <w:jc w:val="left"/>
        <w:rPr>
          <w:rFonts w:ascii="Times New Roman" w:hAnsi="Times New Roman"/>
          <w:sz w:val="20"/>
          <w:szCs w:val="20"/>
        </w:rPr>
      </w:pPr>
    </w:p>
    <w:p w14:paraId="7EB9E6C4" w14:textId="77777777" w:rsidR="007F002D" w:rsidRDefault="00000000">
      <w:pPr>
        <w:jc w:val="left"/>
        <w:rPr>
          <w:rFonts w:ascii="Times New Roman" w:hAnsi="Times New Roman"/>
          <w:sz w:val="20"/>
          <w:szCs w:val="20"/>
        </w:rPr>
      </w:pPr>
      <w:r>
        <w:rPr>
          <w:rFonts w:ascii="Times New Roman" w:hAnsi="Times New Roman"/>
          <w:sz w:val="20"/>
          <w:szCs w:val="20"/>
        </w:rPr>
        <w:t>These captured features constitute a diverse spectrum of visual elements observable within the urban milieu. While they are varied and numerous, notable examples encompass sky, trees, roads, grass, among an array of other visually significant attributes. This broad characterization affords a thorough representation of the environmental and aesthetic elements present within the dataset’s imagery, ensuring a comprehensive semantic overview.</w:t>
      </w:r>
    </w:p>
    <w:p w14:paraId="3CD6DE92" w14:textId="77777777" w:rsidR="007F002D" w:rsidRDefault="007F002D">
      <w:pPr>
        <w:jc w:val="left"/>
        <w:rPr>
          <w:rFonts w:ascii="Times New Roman" w:hAnsi="Times New Roman"/>
          <w:sz w:val="20"/>
          <w:szCs w:val="20"/>
        </w:rPr>
      </w:pPr>
    </w:p>
    <w:p w14:paraId="1A255A23" w14:textId="77777777" w:rsidR="007F002D" w:rsidRDefault="00000000">
      <w:pPr>
        <w:jc w:val="left"/>
        <w:rPr>
          <w:rFonts w:ascii="Times New Roman" w:hAnsi="Times New Roman"/>
          <w:sz w:val="20"/>
          <w:szCs w:val="20"/>
        </w:rPr>
      </w:pPr>
      <w:r>
        <w:rPr>
          <w:rFonts w:ascii="Times New Roman" w:hAnsi="Times New Roman"/>
          <w:noProof/>
          <w:sz w:val="20"/>
          <w:szCs w:val="20"/>
        </w:rPr>
        <w:drawing>
          <wp:inline distT="0" distB="0" distL="0" distR="0" wp14:anchorId="307FDF2C" wp14:editId="34A17679">
            <wp:extent cx="5118735" cy="26765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4370" cy="2679406"/>
                    </a:xfrm>
                    <a:prstGeom prst="rect">
                      <a:avLst/>
                    </a:prstGeom>
                  </pic:spPr>
                </pic:pic>
              </a:graphicData>
            </a:graphic>
          </wp:inline>
        </w:drawing>
      </w:r>
    </w:p>
    <w:p w14:paraId="25FFB50D" w14:textId="77777777" w:rsidR="007F002D" w:rsidRDefault="00000000">
      <w:pPr>
        <w:jc w:val="left"/>
        <w:rPr>
          <w:rFonts w:ascii="Times New Roman" w:hAnsi="Times New Roman"/>
          <w:sz w:val="20"/>
          <w:szCs w:val="20"/>
        </w:rPr>
      </w:pPr>
      <w:r>
        <w:rPr>
          <w:rFonts w:ascii="Times New Roman" w:hAnsi="Times New Roman"/>
          <w:noProof/>
          <w:sz w:val="20"/>
          <w:szCs w:val="20"/>
        </w:rPr>
        <w:drawing>
          <wp:inline distT="0" distB="0" distL="0" distR="0" wp14:anchorId="314AD17B" wp14:editId="1E532724">
            <wp:extent cx="2555875" cy="13995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1570" cy="1419342"/>
                    </a:xfrm>
                    <a:prstGeom prst="rect">
                      <a:avLst/>
                    </a:prstGeom>
                  </pic:spPr>
                </pic:pic>
              </a:graphicData>
            </a:graphic>
          </wp:inline>
        </w:drawing>
      </w:r>
      <w:r>
        <w:rPr>
          <w:rFonts w:ascii="Times New Roman" w:hAnsi="Times New Roman" w:hint="eastAsia"/>
          <w:sz w:val="20"/>
          <w:szCs w:val="20"/>
        </w:rPr>
        <w:t xml:space="preserve"> </w:t>
      </w:r>
      <w:r>
        <w:rPr>
          <w:rFonts w:ascii="Times New Roman" w:hAnsi="Times New Roman"/>
          <w:noProof/>
          <w:sz w:val="20"/>
          <w:szCs w:val="20"/>
        </w:rPr>
        <w:drawing>
          <wp:inline distT="0" distB="0" distL="0" distR="0" wp14:anchorId="7711402E" wp14:editId="6BD81613">
            <wp:extent cx="2503170" cy="13557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3206" cy="1393793"/>
                    </a:xfrm>
                    <a:prstGeom prst="rect">
                      <a:avLst/>
                    </a:prstGeom>
                  </pic:spPr>
                </pic:pic>
              </a:graphicData>
            </a:graphic>
          </wp:inline>
        </w:drawing>
      </w:r>
    </w:p>
    <w:p w14:paraId="5DD1805F" w14:textId="77777777" w:rsidR="007F002D" w:rsidRDefault="007F002D">
      <w:pPr>
        <w:jc w:val="left"/>
        <w:rPr>
          <w:rFonts w:ascii="Times New Roman" w:hAnsi="Times New Roman"/>
          <w:b/>
          <w:bCs/>
          <w:sz w:val="20"/>
          <w:szCs w:val="20"/>
        </w:rPr>
      </w:pPr>
    </w:p>
    <w:p w14:paraId="4936B5BF" w14:textId="77777777" w:rsidR="007F002D" w:rsidRDefault="00000000">
      <w:pPr>
        <w:jc w:val="left"/>
        <w:rPr>
          <w:rFonts w:ascii="Times New Roman" w:hAnsi="Times New Roman"/>
          <w:sz w:val="20"/>
          <w:szCs w:val="20"/>
        </w:rPr>
      </w:pPr>
      <w:r>
        <w:rPr>
          <w:rFonts w:ascii="Times New Roman" w:hAnsi="Times New Roman"/>
          <w:sz w:val="20"/>
          <w:szCs w:val="20"/>
        </w:rPr>
        <w:t>Upon the completion of image segmentation using Street View Semantic Segmentation, each pixel within the image is systematically allocated a label, signifying the object to which it is associated. Given the assumption that the segmentation output is an image in which the pixel values are synonymous with object categories, the image is initially transformed into a NumPy array.</w:t>
      </w:r>
    </w:p>
    <w:p w14:paraId="52E7362E" w14:textId="77777777" w:rsidR="007F002D" w:rsidRDefault="007F002D">
      <w:pPr>
        <w:jc w:val="left"/>
        <w:rPr>
          <w:rFonts w:ascii="Times New Roman" w:hAnsi="Times New Roman"/>
          <w:sz w:val="20"/>
          <w:szCs w:val="20"/>
        </w:rPr>
      </w:pPr>
    </w:p>
    <w:p w14:paraId="0B165BBB" w14:textId="77777777" w:rsidR="007F002D" w:rsidRDefault="00000000">
      <w:pPr>
        <w:jc w:val="left"/>
        <w:rPr>
          <w:rFonts w:ascii="Times New Roman" w:hAnsi="Times New Roman"/>
          <w:sz w:val="20"/>
          <w:szCs w:val="20"/>
        </w:rPr>
      </w:pPr>
      <w:r>
        <w:rPr>
          <w:rFonts w:ascii="Times New Roman" w:hAnsi="Times New Roman"/>
          <w:sz w:val="20"/>
          <w:szCs w:val="20"/>
        </w:rPr>
        <w:t xml:space="preserve">The segmented image is loaded via a specialized library such as OpenCV, producing a two-dimensional array. In this array, each constituent element corresponds to a pixel, and the value of the respective </w:t>
      </w:r>
      <w:r>
        <w:rPr>
          <w:rFonts w:ascii="Times New Roman" w:hAnsi="Times New Roman"/>
          <w:sz w:val="20"/>
          <w:szCs w:val="20"/>
        </w:rPr>
        <w:lastRenderedPageBreak/>
        <w:t>element aligns with the class of that pixel. Subsequently, the frequency of each unique value within the array is computed.</w:t>
      </w:r>
    </w:p>
    <w:p w14:paraId="73C9C050" w14:textId="77777777" w:rsidR="007F002D" w:rsidRDefault="007F002D">
      <w:pPr>
        <w:jc w:val="left"/>
        <w:rPr>
          <w:rFonts w:ascii="Times New Roman" w:hAnsi="Times New Roman"/>
          <w:sz w:val="20"/>
          <w:szCs w:val="20"/>
        </w:rPr>
      </w:pPr>
    </w:p>
    <w:p w14:paraId="1DE3C3C9" w14:textId="77777777" w:rsidR="007F002D" w:rsidRDefault="00000000">
      <w:pPr>
        <w:jc w:val="left"/>
        <w:rPr>
          <w:rFonts w:ascii="Times New Roman" w:hAnsi="Times New Roman"/>
          <w:sz w:val="20"/>
          <w:szCs w:val="20"/>
        </w:rPr>
      </w:pPr>
      <w:r>
        <w:rPr>
          <w:rFonts w:ascii="Times New Roman" w:hAnsi="Times New Roman"/>
          <w:sz w:val="20"/>
          <w:szCs w:val="20"/>
        </w:rPr>
        <w:t>By dividing the count of each distinct class by the cumulative total of pixels, the proportion of the image each class occupies is determined. Utilizing this data, a pandas Data Frame is constructed. In this Data Frame, the index aligns with the class, while the columns embody the percentage of pixels affiliated with the corresponding class.</w:t>
      </w:r>
    </w:p>
    <w:p w14:paraId="45DAC046" w14:textId="77777777" w:rsidR="007F002D" w:rsidRDefault="007F002D">
      <w:pPr>
        <w:jc w:val="left"/>
        <w:rPr>
          <w:rFonts w:ascii="Times New Roman" w:hAnsi="Times New Roman"/>
          <w:sz w:val="20"/>
          <w:szCs w:val="20"/>
        </w:rPr>
      </w:pPr>
    </w:p>
    <w:p w14:paraId="740F177E" w14:textId="77777777" w:rsidR="007F002D" w:rsidRDefault="00000000">
      <w:pPr>
        <w:jc w:val="left"/>
        <w:rPr>
          <w:rFonts w:ascii="Times New Roman" w:hAnsi="Times New Roman"/>
          <w:sz w:val="20"/>
          <w:szCs w:val="20"/>
        </w:rPr>
      </w:pPr>
      <w:r>
        <w:rPr>
          <w:rFonts w:ascii="Times New Roman" w:hAnsi="Times New Roman"/>
          <w:sz w:val="20"/>
          <w:szCs w:val="20"/>
        </w:rPr>
        <w:t>Lastly, the Data Frame is stored as a CSV file (file6), thus yielding the sought-after output file. This comprehensive process embodies an effective method to analyze and categorize the different elements within a given image, granting valuable insights and enabling further exploration.</w:t>
      </w:r>
    </w:p>
    <w:p w14:paraId="0205235B" w14:textId="77777777" w:rsidR="007F002D" w:rsidRDefault="007F002D">
      <w:pPr>
        <w:jc w:val="left"/>
        <w:rPr>
          <w:rFonts w:ascii="Times New Roman" w:hAnsi="Times New Roman"/>
          <w:b/>
          <w:bCs/>
          <w:sz w:val="20"/>
          <w:szCs w:val="20"/>
        </w:rPr>
      </w:pPr>
    </w:p>
    <w:p w14:paraId="1A2A00CD" w14:textId="57ED333F" w:rsidR="007F002D" w:rsidRPr="00A51B2E" w:rsidRDefault="00000000">
      <w:pPr>
        <w:jc w:val="left"/>
        <w:rPr>
          <w:rFonts w:ascii="Times New Roman" w:hAnsi="Times New Roman"/>
          <w:sz w:val="20"/>
          <w:szCs w:val="20"/>
        </w:rPr>
      </w:pPr>
      <w:r w:rsidRPr="00A51B2E">
        <w:rPr>
          <w:rFonts w:ascii="Times New Roman" w:hAnsi="Times New Roman" w:hint="eastAsia"/>
          <w:sz w:val="20"/>
          <w:szCs w:val="20"/>
        </w:rPr>
        <w:t>4</w:t>
      </w:r>
      <w:r w:rsidRPr="00A51B2E">
        <w:rPr>
          <w:rFonts w:ascii="Times New Roman" w:hAnsi="Times New Roman"/>
          <w:sz w:val="20"/>
          <w:szCs w:val="20"/>
        </w:rPr>
        <w:t>.</w:t>
      </w:r>
      <w:r w:rsidR="00A51B2E" w:rsidRPr="00A51B2E">
        <w:rPr>
          <w:rFonts w:ascii="Times New Roman" w:hAnsi="Times New Roman"/>
          <w:sz w:val="20"/>
          <w:szCs w:val="20"/>
        </w:rPr>
        <w:t>1.</w:t>
      </w:r>
      <w:r w:rsidRPr="00A51B2E">
        <w:rPr>
          <w:rFonts w:ascii="Times New Roman" w:hAnsi="Times New Roman"/>
          <w:sz w:val="20"/>
          <w:szCs w:val="20"/>
        </w:rPr>
        <w:t>4 Collating data sets</w:t>
      </w:r>
    </w:p>
    <w:p w14:paraId="586D686E" w14:textId="77777777" w:rsidR="007F002D" w:rsidRDefault="00000000">
      <w:pPr>
        <w:jc w:val="left"/>
        <w:rPr>
          <w:rFonts w:ascii="Times New Roman" w:hAnsi="Times New Roman"/>
          <w:sz w:val="20"/>
          <w:szCs w:val="20"/>
        </w:rPr>
      </w:pPr>
      <w:r>
        <w:rPr>
          <w:rFonts w:ascii="Times New Roman" w:hAnsi="Times New Roman"/>
          <w:sz w:val="20"/>
          <w:szCs w:val="20"/>
        </w:rPr>
        <w:t>The spatial datasets presented in File2 and File6 exhibit significant disparities in their respective coordinate structures. File2, which embodies a thermal environmental dataset, corresponds to the geometric configurations of city blocks, while File6, encapsulating a street view semantic analysis, is founded upon point coordinate data. This distinction necessitates the alignment of point coordinates with specific geometric forms, a process accomplished through the application of spatial linkage techniques.</w:t>
      </w:r>
    </w:p>
    <w:p w14:paraId="784C1807" w14:textId="77777777" w:rsidR="007F002D" w:rsidRDefault="007F002D">
      <w:pPr>
        <w:jc w:val="left"/>
        <w:rPr>
          <w:rFonts w:ascii="Times New Roman" w:hAnsi="Times New Roman"/>
          <w:sz w:val="20"/>
          <w:szCs w:val="20"/>
        </w:rPr>
      </w:pPr>
    </w:p>
    <w:p w14:paraId="1A42BD1B" w14:textId="77777777" w:rsidR="007F002D" w:rsidRDefault="00000000">
      <w:pPr>
        <w:jc w:val="left"/>
        <w:rPr>
          <w:rFonts w:ascii="Times New Roman" w:hAnsi="Times New Roman"/>
          <w:sz w:val="20"/>
          <w:szCs w:val="20"/>
        </w:rPr>
      </w:pPr>
      <w:r>
        <w:rPr>
          <w:rFonts w:ascii="Times New Roman" w:hAnsi="Times New Roman"/>
          <w:sz w:val="20"/>
          <w:szCs w:val="20"/>
        </w:rPr>
        <w:t>Moreover, the substantial number of values, approximately 150, collated from File6 presents a challenge due to their extensive quantity. To ameliorate this, I conducted a comprehensive review of existing literature and ascertained eleven values of paramount significance for our study. These essential attributes include buildings, sky, trees, grass, water, rivers, roads, ground, plants, cars, and land. Consequently, these extracted components should enhance the precision and practical relevance of our analysis.</w:t>
      </w:r>
    </w:p>
    <w:p w14:paraId="0D5D7254" w14:textId="77777777" w:rsidR="007F002D" w:rsidRDefault="007F002D">
      <w:pPr>
        <w:jc w:val="left"/>
        <w:rPr>
          <w:rFonts w:ascii="Times New Roman" w:hAnsi="Times New Roman"/>
          <w:sz w:val="20"/>
          <w:szCs w:val="20"/>
        </w:rPr>
      </w:pPr>
    </w:p>
    <w:p w14:paraId="54F7B8DC" w14:textId="77777777" w:rsidR="007F002D" w:rsidRDefault="00000000">
      <w:pPr>
        <w:jc w:val="left"/>
        <w:rPr>
          <w:rFonts w:ascii="Times New Roman" w:hAnsi="Times New Roman"/>
          <w:sz w:val="20"/>
          <w:szCs w:val="20"/>
        </w:rPr>
      </w:pPr>
      <w:r>
        <w:rPr>
          <w:rFonts w:ascii="Times New Roman" w:hAnsi="Times New Roman"/>
          <w:noProof/>
          <w:sz w:val="20"/>
          <w:szCs w:val="20"/>
        </w:rPr>
        <w:drawing>
          <wp:inline distT="0" distB="0" distL="0" distR="0" wp14:anchorId="5BD3D05C" wp14:editId="67ED4431">
            <wp:extent cx="5128260" cy="24371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135016" cy="2440152"/>
                    </a:xfrm>
                    <a:prstGeom prst="rect">
                      <a:avLst/>
                    </a:prstGeom>
                  </pic:spPr>
                </pic:pic>
              </a:graphicData>
            </a:graphic>
          </wp:inline>
        </w:drawing>
      </w:r>
    </w:p>
    <w:p w14:paraId="657CC617" w14:textId="77777777" w:rsidR="007F002D" w:rsidRDefault="007F002D">
      <w:pPr>
        <w:jc w:val="left"/>
        <w:rPr>
          <w:rFonts w:ascii="Times New Roman" w:hAnsi="Times New Roman"/>
          <w:sz w:val="20"/>
          <w:szCs w:val="20"/>
        </w:rPr>
      </w:pPr>
    </w:p>
    <w:p w14:paraId="6295A006" w14:textId="6D562796" w:rsidR="007F002D" w:rsidRPr="00A51B2E" w:rsidRDefault="00000000">
      <w:pPr>
        <w:jc w:val="left"/>
        <w:rPr>
          <w:rFonts w:ascii="Times New Roman" w:hAnsi="Times New Roman"/>
          <w:sz w:val="20"/>
          <w:szCs w:val="20"/>
        </w:rPr>
      </w:pPr>
      <w:r w:rsidRPr="00A51B2E">
        <w:rPr>
          <w:rFonts w:ascii="Times New Roman" w:hAnsi="Times New Roman" w:hint="eastAsia"/>
          <w:sz w:val="20"/>
          <w:szCs w:val="20"/>
        </w:rPr>
        <w:t>4</w:t>
      </w:r>
      <w:r w:rsidRPr="00A51B2E">
        <w:rPr>
          <w:rFonts w:ascii="Times New Roman" w:hAnsi="Times New Roman"/>
          <w:sz w:val="20"/>
          <w:szCs w:val="20"/>
        </w:rPr>
        <w:t>.</w:t>
      </w:r>
      <w:r w:rsidR="00A51B2E" w:rsidRPr="00A51B2E">
        <w:rPr>
          <w:rFonts w:ascii="Times New Roman" w:hAnsi="Times New Roman"/>
          <w:sz w:val="20"/>
          <w:szCs w:val="20"/>
        </w:rPr>
        <w:t>1.5</w:t>
      </w:r>
      <w:r w:rsidRPr="00A51B2E">
        <w:rPr>
          <w:rFonts w:ascii="Times New Roman" w:hAnsi="Times New Roman"/>
          <w:sz w:val="20"/>
          <w:szCs w:val="20"/>
        </w:rPr>
        <w:t xml:space="preserve"> </w:t>
      </w:r>
      <w:r w:rsidRPr="00A51B2E">
        <w:rPr>
          <w:rFonts w:ascii="Times New Roman" w:hAnsi="Times New Roman" w:hint="eastAsia"/>
          <w:sz w:val="20"/>
          <w:szCs w:val="20"/>
        </w:rPr>
        <w:t>S</w:t>
      </w:r>
      <w:r w:rsidRPr="00A51B2E">
        <w:rPr>
          <w:rFonts w:ascii="Times New Roman" w:hAnsi="Times New Roman"/>
          <w:sz w:val="20"/>
          <w:szCs w:val="20"/>
        </w:rPr>
        <w:t>patial analysis</w:t>
      </w:r>
    </w:p>
    <w:p w14:paraId="2128F29A" w14:textId="60FCD50C" w:rsidR="007F002D" w:rsidRDefault="00000000">
      <w:pPr>
        <w:jc w:val="left"/>
        <w:rPr>
          <w:rFonts w:ascii="Times New Roman" w:hAnsi="Times New Roman"/>
          <w:sz w:val="20"/>
          <w:szCs w:val="20"/>
        </w:rPr>
      </w:pPr>
      <w:r>
        <w:rPr>
          <w:rFonts w:ascii="Times New Roman" w:hAnsi="Times New Roman"/>
          <w:noProof/>
          <w:sz w:val="20"/>
          <w:szCs w:val="20"/>
        </w:rPr>
        <w:lastRenderedPageBreak/>
        <w:drawing>
          <wp:inline distT="0" distB="0" distL="0" distR="0" wp14:anchorId="7B7361BB" wp14:editId="14793EF1">
            <wp:extent cx="2592070" cy="26263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7739" cy="2652407"/>
                    </a:xfrm>
                    <a:prstGeom prst="rect">
                      <a:avLst/>
                    </a:prstGeom>
                  </pic:spPr>
                </pic:pic>
              </a:graphicData>
            </a:graphic>
          </wp:inline>
        </w:drawing>
      </w:r>
      <w:r>
        <w:rPr>
          <w:rFonts w:ascii="Times New Roman" w:hAnsi="Times New Roman"/>
          <w:noProof/>
          <w:sz w:val="20"/>
          <w:szCs w:val="20"/>
        </w:rPr>
        <w:drawing>
          <wp:inline distT="0" distB="0" distL="0" distR="0" wp14:anchorId="0A706EB5" wp14:editId="1653D05A">
            <wp:extent cx="2612390" cy="262509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4748" cy="2667851"/>
                    </a:xfrm>
                    <a:prstGeom prst="rect">
                      <a:avLst/>
                    </a:prstGeom>
                  </pic:spPr>
                </pic:pic>
              </a:graphicData>
            </a:graphic>
          </wp:inline>
        </w:drawing>
      </w:r>
      <w:r>
        <w:rPr>
          <w:rFonts w:ascii="Times New Roman" w:hAnsi="Times New Roman"/>
          <w:noProof/>
          <w:sz w:val="20"/>
          <w:szCs w:val="20"/>
        </w:rPr>
        <w:drawing>
          <wp:inline distT="0" distB="0" distL="0" distR="0" wp14:anchorId="51879DD5" wp14:editId="5E860D7E">
            <wp:extent cx="2607945" cy="26117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2658" cy="2627078"/>
                    </a:xfrm>
                    <a:prstGeom prst="rect">
                      <a:avLst/>
                    </a:prstGeom>
                  </pic:spPr>
                </pic:pic>
              </a:graphicData>
            </a:graphic>
          </wp:inline>
        </w:drawing>
      </w:r>
      <w:r>
        <w:rPr>
          <w:rFonts w:ascii="Times New Roman" w:hAnsi="Times New Roman"/>
          <w:noProof/>
          <w:sz w:val="20"/>
          <w:szCs w:val="20"/>
        </w:rPr>
        <w:drawing>
          <wp:inline distT="0" distB="0" distL="0" distR="0" wp14:anchorId="6558E7BF" wp14:editId="1EBF753D">
            <wp:extent cx="2582545" cy="26041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31087" cy="2652628"/>
                    </a:xfrm>
                    <a:prstGeom prst="rect">
                      <a:avLst/>
                    </a:prstGeom>
                  </pic:spPr>
                </pic:pic>
              </a:graphicData>
            </a:graphic>
          </wp:inline>
        </w:drawing>
      </w:r>
      <w:r>
        <w:rPr>
          <w:rFonts w:ascii="Times New Roman" w:hAnsi="Times New Roman"/>
          <w:noProof/>
          <w:sz w:val="20"/>
          <w:szCs w:val="20"/>
        </w:rPr>
        <w:drawing>
          <wp:inline distT="0" distB="0" distL="0" distR="0" wp14:anchorId="32015963" wp14:editId="78CEF597">
            <wp:extent cx="2575560" cy="26009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3266" cy="2639066"/>
                    </a:xfrm>
                    <a:prstGeom prst="rect">
                      <a:avLst/>
                    </a:prstGeom>
                  </pic:spPr>
                </pic:pic>
              </a:graphicData>
            </a:graphic>
          </wp:inline>
        </w:drawing>
      </w:r>
      <w:r>
        <w:rPr>
          <w:rFonts w:ascii="Times New Roman" w:hAnsi="Times New Roman"/>
          <w:noProof/>
          <w:sz w:val="20"/>
          <w:szCs w:val="20"/>
        </w:rPr>
        <w:drawing>
          <wp:inline distT="0" distB="0" distL="0" distR="0" wp14:anchorId="36B09EC3" wp14:editId="30C770E3">
            <wp:extent cx="2582545" cy="2603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9338" cy="2620619"/>
                    </a:xfrm>
                    <a:prstGeom prst="rect">
                      <a:avLst/>
                    </a:prstGeom>
                  </pic:spPr>
                </pic:pic>
              </a:graphicData>
            </a:graphic>
          </wp:inline>
        </w:drawing>
      </w:r>
    </w:p>
    <w:p w14:paraId="1D41B6B0" w14:textId="77777777" w:rsidR="007F002D" w:rsidRDefault="007F002D">
      <w:pPr>
        <w:jc w:val="left"/>
        <w:rPr>
          <w:rFonts w:ascii="Times New Roman" w:hAnsi="Times New Roman" w:hint="eastAsia"/>
          <w:sz w:val="20"/>
          <w:szCs w:val="20"/>
        </w:rPr>
      </w:pPr>
    </w:p>
    <w:p w14:paraId="7D0A35FB" w14:textId="77777777" w:rsidR="007F002D" w:rsidRDefault="007F002D">
      <w:pPr>
        <w:jc w:val="left"/>
        <w:rPr>
          <w:rFonts w:ascii="Times New Roman" w:hAnsi="Times New Roman"/>
          <w:sz w:val="20"/>
          <w:szCs w:val="20"/>
        </w:rPr>
      </w:pPr>
    </w:p>
    <w:p w14:paraId="0BC5D94B" w14:textId="77777777" w:rsidR="007F002D" w:rsidRDefault="00000000">
      <w:pPr>
        <w:jc w:val="left"/>
        <w:rPr>
          <w:rFonts w:ascii="Times New Roman" w:hAnsi="Times New Roman"/>
          <w:sz w:val="20"/>
          <w:szCs w:val="20"/>
        </w:rPr>
      </w:pPr>
      <w:r>
        <w:rPr>
          <w:rFonts w:ascii="Times New Roman" w:hAnsi="Times New Roman"/>
          <w:noProof/>
          <w:sz w:val="20"/>
          <w:szCs w:val="20"/>
        </w:rPr>
        <w:lastRenderedPageBreak/>
        <w:drawing>
          <wp:inline distT="0" distB="0" distL="0" distR="0" wp14:anchorId="6E428A55" wp14:editId="09C1BEDE">
            <wp:extent cx="2587625" cy="2613025"/>
            <wp:effectExtent l="0" t="0" r="317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2262" cy="2638050"/>
                    </a:xfrm>
                    <a:prstGeom prst="rect">
                      <a:avLst/>
                    </a:prstGeom>
                  </pic:spPr>
                </pic:pic>
              </a:graphicData>
            </a:graphic>
          </wp:inline>
        </w:drawing>
      </w:r>
      <w:r>
        <w:rPr>
          <w:rFonts w:ascii="Times New Roman" w:hAnsi="Times New Roman"/>
          <w:noProof/>
          <w:sz w:val="20"/>
          <w:szCs w:val="20"/>
        </w:rPr>
        <w:drawing>
          <wp:inline distT="0" distB="0" distL="0" distR="0" wp14:anchorId="68C3F1FC" wp14:editId="4027383F">
            <wp:extent cx="2621915" cy="26009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570" cy="2607367"/>
                    </a:xfrm>
                    <a:prstGeom prst="rect">
                      <a:avLst/>
                    </a:prstGeom>
                  </pic:spPr>
                </pic:pic>
              </a:graphicData>
            </a:graphic>
          </wp:inline>
        </w:drawing>
      </w:r>
    </w:p>
    <w:p w14:paraId="402DD682" w14:textId="7A64FFEA" w:rsidR="007F002D" w:rsidRDefault="007F002D">
      <w:pPr>
        <w:jc w:val="left"/>
        <w:rPr>
          <w:rFonts w:ascii="Times New Roman" w:hAnsi="Times New Roman"/>
          <w:sz w:val="20"/>
          <w:szCs w:val="20"/>
        </w:rPr>
      </w:pPr>
    </w:p>
    <w:p w14:paraId="398AFEE9" w14:textId="0895D3C7" w:rsidR="007F002D" w:rsidRDefault="00B96586">
      <w:pPr>
        <w:jc w:val="left"/>
        <w:rPr>
          <w:rFonts w:ascii="Times New Roman" w:hAnsi="Times New Roman"/>
          <w:sz w:val="20"/>
          <w:szCs w:val="20"/>
        </w:rPr>
      </w:pPr>
      <w:r>
        <w:rPr>
          <w:rFonts w:ascii="Times New Roman" w:hAnsi="Times New Roman"/>
          <w:noProof/>
          <w:sz w:val="20"/>
          <w:szCs w:val="20"/>
        </w:rPr>
        <w:drawing>
          <wp:inline distT="0" distB="0" distL="114300" distR="114300" wp14:anchorId="37ADB4C6" wp14:editId="1DFCDC22">
            <wp:extent cx="5266690" cy="2823845"/>
            <wp:effectExtent l="0" t="0" r="16510" b="20955"/>
            <wp:docPr id="9" name="图片 9" descr="9731691904150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9731691904150_.pic_hd"/>
                    <pic:cNvPicPr>
                      <a:picLocks noChangeAspect="1"/>
                    </pic:cNvPicPr>
                  </pic:nvPicPr>
                  <pic:blipFill>
                    <a:blip r:embed="rId31"/>
                    <a:stretch>
                      <a:fillRect/>
                    </a:stretch>
                  </pic:blipFill>
                  <pic:spPr>
                    <a:xfrm>
                      <a:off x="0" y="0"/>
                      <a:ext cx="5266690" cy="2823845"/>
                    </a:xfrm>
                    <a:prstGeom prst="rect">
                      <a:avLst/>
                    </a:prstGeom>
                  </pic:spPr>
                </pic:pic>
              </a:graphicData>
            </a:graphic>
          </wp:inline>
        </w:drawing>
      </w:r>
    </w:p>
    <w:p w14:paraId="76EA4172" w14:textId="22911D2D" w:rsidR="00B96586" w:rsidRDefault="00B96586">
      <w:pPr>
        <w:jc w:val="left"/>
        <w:rPr>
          <w:rFonts w:ascii="Times New Roman" w:hAnsi="Times New Roman"/>
          <w:sz w:val="20"/>
          <w:szCs w:val="20"/>
        </w:rPr>
      </w:pPr>
    </w:p>
    <w:p w14:paraId="341906D0" w14:textId="3FCD2AC7" w:rsidR="00F96C51" w:rsidRDefault="00F96C51">
      <w:pPr>
        <w:jc w:val="left"/>
        <w:rPr>
          <w:rFonts w:ascii="Times New Roman" w:hAnsi="Times New Roman"/>
          <w:sz w:val="20"/>
          <w:szCs w:val="20"/>
        </w:rPr>
      </w:pPr>
      <w:r>
        <w:rPr>
          <w:rFonts w:ascii="Times New Roman" w:hAnsi="Times New Roman"/>
          <w:noProof/>
          <w:sz w:val="20"/>
          <w:szCs w:val="20"/>
        </w:rPr>
        <w:lastRenderedPageBreak/>
        <w:drawing>
          <wp:inline distT="0" distB="0" distL="0" distR="0" wp14:anchorId="3CEEE1D8" wp14:editId="476A6DF1">
            <wp:extent cx="5274310" cy="282829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828290"/>
                    </a:xfrm>
                    <a:prstGeom prst="rect">
                      <a:avLst/>
                    </a:prstGeom>
                  </pic:spPr>
                </pic:pic>
              </a:graphicData>
            </a:graphic>
          </wp:inline>
        </w:drawing>
      </w:r>
    </w:p>
    <w:p w14:paraId="5D0E720C" w14:textId="0E3A1A2B" w:rsidR="00F96C51" w:rsidRDefault="00F96C51">
      <w:pPr>
        <w:jc w:val="left"/>
        <w:rPr>
          <w:rFonts w:ascii="Times New Roman" w:hAnsi="Times New Roman"/>
          <w:sz w:val="20"/>
          <w:szCs w:val="20"/>
        </w:rPr>
      </w:pPr>
    </w:p>
    <w:p w14:paraId="660A94FF" w14:textId="45BBBB6B" w:rsidR="00F96C51" w:rsidRDefault="00F96C51">
      <w:pPr>
        <w:jc w:val="left"/>
        <w:rPr>
          <w:rFonts w:ascii="Times New Roman" w:hAnsi="Times New Roman"/>
          <w:sz w:val="20"/>
          <w:szCs w:val="20"/>
        </w:rPr>
      </w:pPr>
      <w:r>
        <w:rPr>
          <w:rFonts w:ascii="Times New Roman" w:hAnsi="Times New Roman"/>
          <w:noProof/>
          <w:sz w:val="20"/>
          <w:szCs w:val="20"/>
        </w:rPr>
        <w:drawing>
          <wp:inline distT="0" distB="0" distL="0" distR="0" wp14:anchorId="37954C63" wp14:editId="4983A2DD">
            <wp:extent cx="5274310" cy="28282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28290"/>
                    </a:xfrm>
                    <a:prstGeom prst="rect">
                      <a:avLst/>
                    </a:prstGeom>
                  </pic:spPr>
                </pic:pic>
              </a:graphicData>
            </a:graphic>
          </wp:inline>
        </w:drawing>
      </w:r>
    </w:p>
    <w:p w14:paraId="4E11D0CF" w14:textId="01CAC1BA" w:rsidR="00A5370F" w:rsidRDefault="00A5370F">
      <w:pPr>
        <w:jc w:val="left"/>
        <w:rPr>
          <w:rFonts w:ascii="Times New Roman" w:hAnsi="Times New Roman"/>
          <w:sz w:val="20"/>
          <w:szCs w:val="20"/>
        </w:rPr>
      </w:pPr>
    </w:p>
    <w:p w14:paraId="5A76A5DB" w14:textId="14C59FA0" w:rsidR="00A5370F" w:rsidRDefault="00A5370F">
      <w:pPr>
        <w:jc w:val="left"/>
        <w:rPr>
          <w:rFonts w:ascii="Times New Roman" w:hAnsi="Times New Roman"/>
          <w:sz w:val="20"/>
          <w:szCs w:val="20"/>
        </w:rPr>
      </w:pPr>
    </w:p>
    <w:p w14:paraId="7C89782A" w14:textId="77777777" w:rsidR="00A5370F" w:rsidRDefault="00A5370F">
      <w:pPr>
        <w:jc w:val="left"/>
        <w:rPr>
          <w:rFonts w:ascii="Times New Roman" w:hAnsi="Times New Roman" w:hint="eastAsia"/>
          <w:sz w:val="20"/>
          <w:szCs w:val="20"/>
        </w:rPr>
      </w:pPr>
    </w:p>
    <w:p w14:paraId="3705B01B" w14:textId="561A8011" w:rsidR="00F96C51" w:rsidRPr="00A51B2E" w:rsidRDefault="00A51B2E">
      <w:pPr>
        <w:jc w:val="left"/>
        <w:rPr>
          <w:rFonts w:ascii="Times New Roman" w:hAnsi="Times New Roman" w:hint="eastAsia"/>
          <w:b/>
          <w:bCs/>
          <w:sz w:val="20"/>
          <w:szCs w:val="20"/>
        </w:rPr>
      </w:pPr>
      <w:r w:rsidRPr="00A51B2E">
        <w:rPr>
          <w:rFonts w:ascii="Times New Roman" w:hAnsi="Times New Roman"/>
          <w:b/>
          <w:bCs/>
          <w:sz w:val="20"/>
          <w:szCs w:val="20"/>
        </w:rPr>
        <w:t>4.2 Analysis of Data</w:t>
      </w:r>
    </w:p>
    <w:p w14:paraId="246207A3" w14:textId="4B9D99E4" w:rsidR="007F002D" w:rsidRPr="00D94B05" w:rsidRDefault="00000000">
      <w:pPr>
        <w:jc w:val="left"/>
        <w:rPr>
          <w:rFonts w:ascii="Times New Roman" w:hAnsi="Times New Roman"/>
          <w:b/>
          <w:bCs/>
          <w:sz w:val="20"/>
          <w:szCs w:val="20"/>
        </w:rPr>
      </w:pPr>
      <w:r w:rsidRPr="00D94B05">
        <w:rPr>
          <w:rFonts w:ascii="Times New Roman" w:hAnsi="Times New Roman" w:hint="eastAsia"/>
          <w:b/>
          <w:bCs/>
          <w:sz w:val="20"/>
          <w:szCs w:val="20"/>
        </w:rPr>
        <w:t>4</w:t>
      </w:r>
      <w:r w:rsidRPr="00D94B05">
        <w:rPr>
          <w:rFonts w:ascii="Times New Roman" w:hAnsi="Times New Roman"/>
          <w:b/>
          <w:bCs/>
          <w:sz w:val="20"/>
          <w:szCs w:val="20"/>
        </w:rPr>
        <w:t>.</w:t>
      </w:r>
      <w:r w:rsidR="00A51B2E" w:rsidRPr="00D94B05">
        <w:rPr>
          <w:rFonts w:ascii="Times New Roman" w:hAnsi="Times New Roman"/>
          <w:b/>
          <w:bCs/>
          <w:sz w:val="20"/>
          <w:szCs w:val="20"/>
        </w:rPr>
        <w:t>2.1</w:t>
      </w:r>
      <w:r w:rsidRPr="00D94B05">
        <w:rPr>
          <w:rFonts w:ascii="Times New Roman" w:hAnsi="Times New Roman"/>
          <w:b/>
          <w:bCs/>
          <w:sz w:val="20"/>
          <w:szCs w:val="20"/>
        </w:rPr>
        <w:t xml:space="preserve"> </w:t>
      </w:r>
      <w:r w:rsidRPr="00D94B05">
        <w:rPr>
          <w:rFonts w:ascii="Times New Roman" w:hAnsi="Times New Roman" w:hint="eastAsia"/>
          <w:b/>
          <w:bCs/>
          <w:sz w:val="20"/>
          <w:szCs w:val="20"/>
        </w:rPr>
        <w:t>R</w:t>
      </w:r>
      <w:r w:rsidRPr="00D94B05">
        <w:rPr>
          <w:rFonts w:ascii="Times New Roman" w:hAnsi="Times New Roman"/>
          <w:b/>
          <w:bCs/>
          <w:sz w:val="20"/>
          <w:szCs w:val="20"/>
        </w:rPr>
        <w:t>egression analysis</w:t>
      </w:r>
    </w:p>
    <w:p w14:paraId="55A0471F" w14:textId="77777777" w:rsidR="00D94B05" w:rsidRDefault="00D94B05" w:rsidP="00A74E24">
      <w:pPr>
        <w:jc w:val="left"/>
        <w:rPr>
          <w:rFonts w:ascii="Times New Roman" w:hAnsi="Times New Roman"/>
          <w:sz w:val="20"/>
          <w:szCs w:val="20"/>
        </w:rPr>
      </w:pPr>
      <w:r w:rsidRPr="00D94B05">
        <w:rPr>
          <w:rFonts w:ascii="Times New Roman" w:hAnsi="Times New Roman"/>
          <w:sz w:val="20"/>
          <w:szCs w:val="20"/>
        </w:rPr>
        <w:t>Combine and clean the data</w:t>
      </w:r>
    </w:p>
    <w:p w14:paraId="16554962" w14:textId="1D976F94" w:rsidR="00A74E24" w:rsidRPr="00A74E24" w:rsidRDefault="00A74E24" w:rsidP="00A74E24">
      <w:pPr>
        <w:jc w:val="left"/>
        <w:rPr>
          <w:rFonts w:ascii="Times New Roman" w:hAnsi="Times New Roman"/>
          <w:sz w:val="20"/>
          <w:szCs w:val="20"/>
        </w:rPr>
      </w:pPr>
      <w:r w:rsidRPr="00A74E24">
        <w:rPr>
          <w:rFonts w:ascii="Times New Roman" w:hAnsi="Times New Roman"/>
          <w:sz w:val="20"/>
          <w:szCs w:val="20"/>
        </w:rPr>
        <w:t xml:space="preserve">Since the first dataset contains latitude and longitude coordinates and the second dataset relates to urban areas, spatial connectivity based on geographical coordinates can be considered. The first step is </w:t>
      </w:r>
      <w:r w:rsidRPr="00A74E24">
        <w:rPr>
          <w:rFonts w:ascii="Times New Roman" w:hAnsi="Times New Roman"/>
          <w:sz w:val="20"/>
          <w:szCs w:val="20"/>
        </w:rPr>
        <w:t>too</w:t>
      </w:r>
      <w:r w:rsidRPr="00A74E24">
        <w:rPr>
          <w:rFonts w:ascii="Times New Roman" w:hAnsi="Times New Roman"/>
          <w:sz w:val="20"/>
          <w:szCs w:val="20"/>
        </w:rPr>
        <w:t xml:space="preserve"> </w:t>
      </w:r>
      <w:r w:rsidRPr="00A74E24">
        <w:rPr>
          <w:rFonts w:ascii="Times New Roman" w:hAnsi="Times New Roman"/>
          <w:sz w:val="20"/>
          <w:szCs w:val="20"/>
        </w:rPr>
        <w:t>georeferenced</w:t>
      </w:r>
      <w:r w:rsidRPr="00A74E24">
        <w:rPr>
          <w:rFonts w:ascii="Times New Roman" w:hAnsi="Times New Roman"/>
          <w:sz w:val="20"/>
          <w:szCs w:val="20"/>
        </w:rPr>
        <w:t xml:space="preserve"> the two datasets: the first dataset represents points (longitude and latitude</w:t>
      </w:r>
      <w:proofErr w:type="gramStart"/>
      <w:r w:rsidRPr="00A74E24">
        <w:rPr>
          <w:rFonts w:ascii="Times New Roman" w:hAnsi="Times New Roman"/>
          <w:sz w:val="20"/>
          <w:szCs w:val="20"/>
        </w:rPr>
        <w:t>)</w:t>
      </w:r>
      <w:proofErr w:type="gramEnd"/>
      <w:r w:rsidRPr="00A74E24">
        <w:rPr>
          <w:rFonts w:ascii="Times New Roman" w:hAnsi="Times New Roman"/>
          <w:sz w:val="20"/>
          <w:szCs w:val="20"/>
        </w:rPr>
        <w:t xml:space="preserve"> and the second dataset represents polygons (urban areas), which need to be converted into appropriate geometric objects. The second step performs spatial joining, matching the points of the first dataset with the polygons of the second dataset.</w:t>
      </w:r>
    </w:p>
    <w:p w14:paraId="289C9C64" w14:textId="0752849F" w:rsidR="007F002D" w:rsidRDefault="007F002D">
      <w:pPr>
        <w:jc w:val="left"/>
        <w:rPr>
          <w:rFonts w:ascii="Times New Roman" w:hAnsi="Times New Roman"/>
          <w:sz w:val="20"/>
          <w:szCs w:val="20"/>
        </w:rPr>
      </w:pPr>
    </w:p>
    <w:p w14:paraId="03B68907" w14:textId="0CB38D0A" w:rsidR="00A5370F" w:rsidRDefault="00A5370F">
      <w:pPr>
        <w:jc w:val="left"/>
        <w:rPr>
          <w:rFonts w:ascii="Times New Roman" w:hAnsi="Times New Roman"/>
          <w:sz w:val="20"/>
          <w:szCs w:val="20"/>
        </w:rPr>
      </w:pPr>
    </w:p>
    <w:p w14:paraId="5F3674A6" w14:textId="77777777" w:rsidR="00A5370F" w:rsidRDefault="00A5370F">
      <w:pPr>
        <w:jc w:val="left"/>
        <w:rPr>
          <w:rFonts w:ascii="Times New Roman" w:hAnsi="Times New Roman" w:hint="eastAsia"/>
          <w:sz w:val="20"/>
          <w:szCs w:val="20"/>
        </w:rPr>
      </w:pPr>
    </w:p>
    <w:p w14:paraId="0DEB3424" w14:textId="77777777" w:rsidR="00A5370F" w:rsidRDefault="00A5370F">
      <w:pPr>
        <w:jc w:val="left"/>
        <w:rPr>
          <w:rFonts w:ascii="Times New Roman" w:hAnsi="Times New Roman"/>
          <w:sz w:val="20"/>
          <w:szCs w:val="20"/>
        </w:rPr>
      </w:pPr>
    </w:p>
    <w:p w14:paraId="65F2075C" w14:textId="5C50416F" w:rsidR="00434269" w:rsidRPr="00434269" w:rsidRDefault="00434269">
      <w:pPr>
        <w:jc w:val="left"/>
        <w:rPr>
          <w:rFonts w:ascii="Times New Roman" w:hAnsi="Times New Roman" w:hint="eastAsia"/>
          <w:sz w:val="20"/>
          <w:szCs w:val="20"/>
        </w:rPr>
      </w:pPr>
      <w:r>
        <w:rPr>
          <w:rFonts w:ascii="Times New Roman" w:hAnsi="Times New Roman"/>
          <w:sz w:val="20"/>
          <w:szCs w:val="20"/>
        </w:rPr>
        <w:t>C</w:t>
      </w:r>
      <w:r>
        <w:rPr>
          <w:rFonts w:ascii="Times New Roman" w:hAnsi="Times New Roman" w:hint="eastAsia"/>
          <w:sz w:val="20"/>
          <w:szCs w:val="20"/>
        </w:rPr>
        <w:t>orrelation</w:t>
      </w:r>
      <w:r>
        <w:rPr>
          <w:rFonts w:ascii="Times New Roman" w:hAnsi="Times New Roman"/>
          <w:sz w:val="20"/>
          <w:szCs w:val="20"/>
        </w:rPr>
        <w:t xml:space="preserve"> </w:t>
      </w:r>
      <w:r>
        <w:rPr>
          <w:rFonts w:ascii="Times New Roman" w:hAnsi="Times New Roman" w:hint="eastAsia"/>
          <w:sz w:val="20"/>
          <w:szCs w:val="20"/>
        </w:rPr>
        <w:t>heatmap</w:t>
      </w:r>
    </w:p>
    <w:p w14:paraId="4F582333" w14:textId="69FC8C5C" w:rsidR="00460873" w:rsidRDefault="00A5370F">
      <w:pPr>
        <w:jc w:val="left"/>
        <w:rPr>
          <w:rFonts w:ascii="Times New Roman" w:hAnsi="Times New Roman"/>
          <w:sz w:val="20"/>
          <w:szCs w:val="20"/>
        </w:rPr>
      </w:pPr>
      <w:r w:rsidRPr="00A5370F">
        <w:rPr>
          <w:rFonts w:ascii="Times New Roman" w:hAnsi="Times New Roman"/>
          <w:sz w:val="20"/>
          <w:szCs w:val="20"/>
        </w:rPr>
        <w:drawing>
          <wp:inline distT="0" distB="0" distL="0" distR="0" wp14:anchorId="18A18CAD" wp14:editId="2AB7C073">
            <wp:extent cx="5274310" cy="3451225"/>
            <wp:effectExtent l="0" t="0" r="0" b="3175"/>
            <wp:docPr id="43" name="图片 43"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表, 树状图&#10;&#10;描述已自动生成"/>
                    <pic:cNvPicPr/>
                  </pic:nvPicPr>
                  <pic:blipFill>
                    <a:blip r:embed="rId34"/>
                    <a:stretch>
                      <a:fillRect/>
                    </a:stretch>
                  </pic:blipFill>
                  <pic:spPr>
                    <a:xfrm>
                      <a:off x="0" y="0"/>
                      <a:ext cx="5274310" cy="3451225"/>
                    </a:xfrm>
                    <a:prstGeom prst="rect">
                      <a:avLst/>
                    </a:prstGeom>
                  </pic:spPr>
                </pic:pic>
              </a:graphicData>
            </a:graphic>
          </wp:inline>
        </w:drawing>
      </w:r>
    </w:p>
    <w:p w14:paraId="06AD2C5B" w14:textId="133C0360" w:rsidR="00460873" w:rsidRDefault="00460873">
      <w:pPr>
        <w:jc w:val="left"/>
        <w:rPr>
          <w:rFonts w:ascii="Times New Roman" w:hAnsi="Times New Roman"/>
          <w:sz w:val="20"/>
          <w:szCs w:val="20"/>
        </w:rPr>
      </w:pPr>
    </w:p>
    <w:p w14:paraId="005A397E" w14:textId="205C526B" w:rsidR="00A5370F" w:rsidRDefault="00A5370F">
      <w:pPr>
        <w:jc w:val="left"/>
        <w:rPr>
          <w:rFonts w:ascii="Times New Roman" w:hAnsi="Times New Roman"/>
          <w:sz w:val="20"/>
          <w:szCs w:val="20"/>
        </w:rPr>
      </w:pPr>
    </w:p>
    <w:p w14:paraId="10D29CD4" w14:textId="77777777" w:rsidR="00A5370F" w:rsidRDefault="00A5370F">
      <w:pPr>
        <w:jc w:val="left"/>
        <w:rPr>
          <w:rFonts w:ascii="Times New Roman" w:hAnsi="Times New Roman" w:hint="eastAsia"/>
          <w:sz w:val="20"/>
          <w:szCs w:val="20"/>
        </w:rPr>
      </w:pPr>
    </w:p>
    <w:p w14:paraId="10F10458" w14:textId="3C8B60D9" w:rsidR="00A74E24" w:rsidRDefault="00A74E24">
      <w:pPr>
        <w:jc w:val="left"/>
        <w:rPr>
          <w:rFonts w:ascii="Times New Roman" w:hAnsi="Times New Roman"/>
          <w:sz w:val="20"/>
          <w:szCs w:val="20"/>
        </w:rPr>
      </w:pPr>
      <w:r>
        <w:rPr>
          <w:rFonts w:ascii="Times New Roman" w:hAnsi="Times New Roman"/>
          <w:sz w:val="20"/>
          <w:szCs w:val="20"/>
        </w:rPr>
        <w:t>S</w:t>
      </w:r>
      <w:r>
        <w:rPr>
          <w:rFonts w:ascii="Times New Roman" w:hAnsi="Times New Roman" w:hint="eastAsia"/>
          <w:sz w:val="20"/>
          <w:szCs w:val="20"/>
        </w:rPr>
        <w:t>tepwise</w:t>
      </w:r>
      <w:r>
        <w:rPr>
          <w:rFonts w:ascii="Times New Roman" w:hAnsi="Times New Roman"/>
          <w:sz w:val="20"/>
          <w:szCs w:val="20"/>
        </w:rPr>
        <w:t xml:space="preserve"> </w:t>
      </w:r>
      <w:r>
        <w:rPr>
          <w:rFonts w:ascii="Times New Roman" w:hAnsi="Times New Roman" w:hint="eastAsia"/>
          <w:sz w:val="20"/>
          <w:szCs w:val="20"/>
        </w:rPr>
        <w:t>regression</w:t>
      </w:r>
    </w:p>
    <w:p w14:paraId="4A0F2ABD" w14:textId="57FB1CD9" w:rsidR="00460873" w:rsidRDefault="00C05258">
      <w:pPr>
        <w:jc w:val="left"/>
        <w:rPr>
          <w:rFonts w:ascii="Times New Roman" w:hAnsi="Times New Roman" w:hint="eastAsia"/>
          <w:sz w:val="20"/>
          <w:szCs w:val="20"/>
        </w:rPr>
      </w:pPr>
      <w:r w:rsidRPr="00C05258">
        <w:rPr>
          <w:rFonts w:ascii="Times New Roman" w:hAnsi="Times New Roman"/>
          <w:sz w:val="20"/>
          <w:szCs w:val="20"/>
        </w:rPr>
        <w:t>Stepwise regression is a method used to select the most significant variables for a statistical model from a larger set of potential variables.</w:t>
      </w:r>
      <w:r>
        <w:rPr>
          <w:rFonts w:ascii="Times New Roman" w:hAnsi="Times New Roman"/>
          <w:sz w:val="20"/>
          <w:szCs w:val="20"/>
        </w:rPr>
        <w:t xml:space="preserve"> </w:t>
      </w:r>
      <w:r w:rsidRPr="00C05258">
        <w:rPr>
          <w:rFonts w:ascii="Times New Roman" w:hAnsi="Times New Roman"/>
          <w:sz w:val="20"/>
          <w:szCs w:val="20"/>
        </w:rPr>
        <w:t>By excluding irrelevant variables, stepwise regression can help reduce multicollinearity, where independent variables are highly correlated with each other.</w:t>
      </w:r>
      <w:r>
        <w:rPr>
          <w:rFonts w:ascii="Times New Roman" w:hAnsi="Times New Roman"/>
          <w:sz w:val="20"/>
          <w:szCs w:val="20"/>
        </w:rPr>
        <w:t xml:space="preserve"> </w:t>
      </w:r>
      <w:r w:rsidRPr="00C05258">
        <w:rPr>
          <w:rFonts w:ascii="Times New Roman" w:hAnsi="Times New Roman"/>
          <w:sz w:val="20"/>
          <w:szCs w:val="20"/>
        </w:rPr>
        <w:t>By excluding irrelevant variables, it can help in avoiding overfitting,</w:t>
      </w:r>
    </w:p>
    <w:p w14:paraId="7F49AACF" w14:textId="4786B190" w:rsidR="00A74E24" w:rsidRDefault="00460873">
      <w:pPr>
        <w:jc w:val="left"/>
        <w:rPr>
          <w:rFonts w:ascii="Times New Roman" w:hAnsi="Times New Roman"/>
          <w:sz w:val="20"/>
          <w:szCs w:val="20"/>
        </w:rPr>
      </w:pPr>
      <w:r w:rsidRPr="00460873">
        <w:rPr>
          <w:rFonts w:ascii="Times New Roman" w:hAnsi="Times New Roman"/>
          <w:sz w:val="20"/>
          <w:szCs w:val="20"/>
        </w:rPr>
        <w:drawing>
          <wp:inline distT="0" distB="0" distL="0" distR="0" wp14:anchorId="1556B978" wp14:editId="4D4FDD82">
            <wp:extent cx="2659310" cy="2467211"/>
            <wp:effectExtent l="0" t="0" r="0"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35"/>
                    <a:stretch>
                      <a:fillRect/>
                    </a:stretch>
                  </pic:blipFill>
                  <pic:spPr>
                    <a:xfrm>
                      <a:off x="0" y="0"/>
                      <a:ext cx="2681952" cy="2488217"/>
                    </a:xfrm>
                    <a:prstGeom prst="rect">
                      <a:avLst/>
                    </a:prstGeom>
                  </pic:spPr>
                </pic:pic>
              </a:graphicData>
            </a:graphic>
          </wp:inline>
        </w:drawing>
      </w:r>
      <w:r>
        <w:rPr>
          <w:rFonts w:ascii="Times New Roman" w:hAnsi="Times New Roman"/>
          <w:noProof/>
          <w:sz w:val="20"/>
          <w:szCs w:val="20"/>
        </w:rPr>
        <w:drawing>
          <wp:inline distT="0" distB="0" distL="0" distR="0" wp14:anchorId="148E8476" wp14:editId="2101D570">
            <wp:extent cx="2508250" cy="2512175"/>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4284" cy="2558281"/>
                    </a:xfrm>
                    <a:prstGeom prst="rect">
                      <a:avLst/>
                    </a:prstGeom>
                  </pic:spPr>
                </pic:pic>
              </a:graphicData>
            </a:graphic>
          </wp:inline>
        </w:drawing>
      </w:r>
      <w:r w:rsidRPr="00460873">
        <w:rPr>
          <w:noProof/>
        </w:rPr>
        <w:t xml:space="preserve"> </w:t>
      </w:r>
    </w:p>
    <w:p w14:paraId="00FB981E" w14:textId="41E1CF79"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green rate</w:t>
      </w:r>
      <w:r w:rsidRPr="00460873">
        <w:rPr>
          <w:rFonts w:ascii="Times New Roman" w:hAnsi="Times New Roman"/>
          <w:sz w:val="20"/>
          <w:szCs w:val="20"/>
        </w:rPr>
        <w:t>: Coefficient = -1.0566 (p-value &lt; 0.01)</w:t>
      </w:r>
    </w:p>
    <w:p w14:paraId="4F075E3C"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lastRenderedPageBreak/>
        <w:t xml:space="preserve">A one-unit increase in green rate decreases </w:t>
      </w:r>
      <w:proofErr w:type="spellStart"/>
      <w:r w:rsidRPr="00460873">
        <w:rPr>
          <w:rFonts w:ascii="Times New Roman" w:hAnsi="Times New Roman"/>
          <w:sz w:val="20"/>
          <w:szCs w:val="20"/>
        </w:rPr>
        <w:t>avgLST</w:t>
      </w:r>
      <w:proofErr w:type="spellEnd"/>
      <w:r w:rsidRPr="00460873">
        <w:rPr>
          <w:rFonts w:ascii="Times New Roman" w:hAnsi="Times New Roman"/>
          <w:sz w:val="20"/>
          <w:szCs w:val="20"/>
        </w:rPr>
        <w:t xml:space="preserve"> by approximately 1.0566 units.</w:t>
      </w:r>
    </w:p>
    <w:p w14:paraId="68B70B7F"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road: Coefficient = 1.9738 (p-value &lt; 0.001)</w:t>
      </w:r>
    </w:p>
    <w:p w14:paraId="5140FB6D"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 xml:space="preserve">A one-unit increase in road proportion increases </w:t>
      </w:r>
      <w:proofErr w:type="spellStart"/>
      <w:r w:rsidRPr="00460873">
        <w:rPr>
          <w:rFonts w:ascii="Times New Roman" w:hAnsi="Times New Roman"/>
          <w:sz w:val="20"/>
          <w:szCs w:val="20"/>
        </w:rPr>
        <w:t>avgLST</w:t>
      </w:r>
      <w:proofErr w:type="spellEnd"/>
      <w:r w:rsidRPr="00460873">
        <w:rPr>
          <w:rFonts w:ascii="Times New Roman" w:hAnsi="Times New Roman"/>
          <w:sz w:val="20"/>
          <w:szCs w:val="20"/>
        </w:rPr>
        <w:t xml:space="preserve"> by approximately 1.9738 units.</w:t>
      </w:r>
    </w:p>
    <w:p w14:paraId="44FA5AD7"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sky: Coefficient = -2.0690 (p-value &lt; 0.001)</w:t>
      </w:r>
    </w:p>
    <w:p w14:paraId="537BC691"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 xml:space="preserve">A one-unit increase in sky visibility decreases </w:t>
      </w:r>
      <w:proofErr w:type="spellStart"/>
      <w:r w:rsidRPr="00460873">
        <w:rPr>
          <w:rFonts w:ascii="Times New Roman" w:hAnsi="Times New Roman"/>
          <w:sz w:val="20"/>
          <w:szCs w:val="20"/>
        </w:rPr>
        <w:t>avgLST</w:t>
      </w:r>
      <w:proofErr w:type="spellEnd"/>
      <w:r w:rsidRPr="00460873">
        <w:rPr>
          <w:rFonts w:ascii="Times New Roman" w:hAnsi="Times New Roman"/>
          <w:sz w:val="20"/>
          <w:szCs w:val="20"/>
        </w:rPr>
        <w:t xml:space="preserve"> by approximately 2.0690 units.</w:t>
      </w:r>
    </w:p>
    <w:p w14:paraId="4E7D880F"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car: Coefficient = 5.2039 (p-value &lt; 0.001)</w:t>
      </w:r>
    </w:p>
    <w:p w14:paraId="40D98A0E"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 xml:space="preserve">A one-unit increase in car proportion increases </w:t>
      </w:r>
      <w:proofErr w:type="spellStart"/>
      <w:r w:rsidRPr="00460873">
        <w:rPr>
          <w:rFonts w:ascii="Times New Roman" w:hAnsi="Times New Roman"/>
          <w:sz w:val="20"/>
          <w:szCs w:val="20"/>
        </w:rPr>
        <w:t>avgLST</w:t>
      </w:r>
      <w:proofErr w:type="spellEnd"/>
      <w:r w:rsidRPr="00460873">
        <w:rPr>
          <w:rFonts w:ascii="Times New Roman" w:hAnsi="Times New Roman"/>
          <w:sz w:val="20"/>
          <w:szCs w:val="20"/>
        </w:rPr>
        <w:t xml:space="preserve"> by approximately 5.2039 units.</w:t>
      </w:r>
    </w:p>
    <w:p w14:paraId="7492166C"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water: Coefficient = 1.1496 (p-value &lt; 0.001)</w:t>
      </w:r>
    </w:p>
    <w:p w14:paraId="2373172F"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 xml:space="preserve">A one-unit increase in water proportion increases </w:t>
      </w:r>
      <w:proofErr w:type="spellStart"/>
      <w:r w:rsidRPr="00460873">
        <w:rPr>
          <w:rFonts w:ascii="Times New Roman" w:hAnsi="Times New Roman"/>
          <w:sz w:val="20"/>
          <w:szCs w:val="20"/>
        </w:rPr>
        <w:t>avgLST</w:t>
      </w:r>
      <w:proofErr w:type="spellEnd"/>
      <w:r w:rsidRPr="00460873">
        <w:rPr>
          <w:rFonts w:ascii="Times New Roman" w:hAnsi="Times New Roman"/>
          <w:sz w:val="20"/>
          <w:szCs w:val="20"/>
        </w:rPr>
        <w:t xml:space="preserve"> by approximately 1.1496 units.</w:t>
      </w:r>
    </w:p>
    <w:p w14:paraId="114D39EC"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tree: Coefficient = -3.4833 (p-value &lt; 0.001)</w:t>
      </w:r>
    </w:p>
    <w:p w14:paraId="5AB3D006"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 xml:space="preserve">A one-unit increase in tree proportion decreases </w:t>
      </w:r>
      <w:proofErr w:type="spellStart"/>
      <w:r w:rsidRPr="00460873">
        <w:rPr>
          <w:rFonts w:ascii="Times New Roman" w:hAnsi="Times New Roman"/>
          <w:sz w:val="20"/>
          <w:szCs w:val="20"/>
        </w:rPr>
        <w:t>avgLST</w:t>
      </w:r>
      <w:proofErr w:type="spellEnd"/>
      <w:r w:rsidRPr="00460873">
        <w:rPr>
          <w:rFonts w:ascii="Times New Roman" w:hAnsi="Times New Roman"/>
          <w:sz w:val="20"/>
          <w:szCs w:val="20"/>
        </w:rPr>
        <w:t xml:space="preserve"> by approximately 3.4833 units.</w:t>
      </w:r>
    </w:p>
    <w:p w14:paraId="3F406659"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wall: Coefficient = -0.5755 (p-value &lt; 0.01)</w:t>
      </w:r>
    </w:p>
    <w:p w14:paraId="24A33AF3"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 xml:space="preserve">A one-unit increase in wall proportion decreases </w:t>
      </w:r>
      <w:proofErr w:type="spellStart"/>
      <w:r w:rsidRPr="00460873">
        <w:rPr>
          <w:rFonts w:ascii="Times New Roman" w:hAnsi="Times New Roman"/>
          <w:sz w:val="20"/>
          <w:szCs w:val="20"/>
        </w:rPr>
        <w:t>avgLST</w:t>
      </w:r>
      <w:proofErr w:type="spellEnd"/>
      <w:r w:rsidRPr="00460873">
        <w:rPr>
          <w:rFonts w:ascii="Times New Roman" w:hAnsi="Times New Roman"/>
          <w:sz w:val="20"/>
          <w:szCs w:val="20"/>
        </w:rPr>
        <w:t xml:space="preserve"> by approximately 0.5755 units.</w:t>
      </w:r>
    </w:p>
    <w:p w14:paraId="25195538" w14:textId="77777777" w:rsidR="00460873" w:rsidRPr="00460873" w:rsidRDefault="00460873" w:rsidP="00460873">
      <w:pPr>
        <w:jc w:val="left"/>
        <w:rPr>
          <w:rFonts w:ascii="Times New Roman" w:hAnsi="Times New Roman"/>
          <w:sz w:val="20"/>
          <w:szCs w:val="20"/>
        </w:rPr>
      </w:pPr>
      <w:r w:rsidRPr="00460873">
        <w:rPr>
          <w:rFonts w:ascii="Times New Roman" w:hAnsi="Times New Roman"/>
          <w:sz w:val="20"/>
          <w:szCs w:val="20"/>
        </w:rPr>
        <w:t>building: Coefficient = 0.2104 (p-value = 0.107)</w:t>
      </w:r>
    </w:p>
    <w:p w14:paraId="081F8378" w14:textId="57E7101F" w:rsidR="00A74E24" w:rsidRDefault="00460873" w:rsidP="00460873">
      <w:pPr>
        <w:jc w:val="left"/>
        <w:rPr>
          <w:rFonts w:ascii="Times New Roman" w:hAnsi="Times New Roman"/>
          <w:sz w:val="20"/>
          <w:szCs w:val="20"/>
        </w:rPr>
      </w:pPr>
      <w:r w:rsidRPr="00460873">
        <w:rPr>
          <w:rFonts w:ascii="Times New Roman" w:hAnsi="Times New Roman"/>
          <w:sz w:val="20"/>
          <w:szCs w:val="20"/>
        </w:rPr>
        <w:t xml:space="preserve">The effect of building proportion on </w:t>
      </w:r>
      <w:proofErr w:type="spellStart"/>
      <w:r w:rsidRPr="00460873">
        <w:rPr>
          <w:rFonts w:ascii="Times New Roman" w:hAnsi="Times New Roman"/>
          <w:sz w:val="20"/>
          <w:szCs w:val="20"/>
        </w:rPr>
        <w:t>avgLST</w:t>
      </w:r>
      <w:proofErr w:type="spellEnd"/>
      <w:r w:rsidRPr="00460873">
        <w:rPr>
          <w:rFonts w:ascii="Times New Roman" w:hAnsi="Times New Roman"/>
          <w:sz w:val="20"/>
          <w:szCs w:val="20"/>
        </w:rPr>
        <w:t xml:space="preserve"> is not statistically significant at the 0.05 level.</w:t>
      </w:r>
    </w:p>
    <w:p w14:paraId="04115179" w14:textId="65527508" w:rsidR="00A74E24" w:rsidRDefault="00A74E24">
      <w:pPr>
        <w:jc w:val="left"/>
        <w:rPr>
          <w:rFonts w:ascii="Times New Roman" w:hAnsi="Times New Roman"/>
          <w:sz w:val="20"/>
          <w:szCs w:val="20"/>
        </w:rPr>
      </w:pPr>
    </w:p>
    <w:p w14:paraId="2760A8DF" w14:textId="423B3B3E" w:rsidR="00434269" w:rsidRDefault="00434269">
      <w:pPr>
        <w:jc w:val="left"/>
        <w:rPr>
          <w:rFonts w:ascii="Times New Roman" w:hAnsi="Times New Roman"/>
          <w:sz w:val="20"/>
          <w:szCs w:val="20"/>
        </w:rPr>
      </w:pPr>
    </w:p>
    <w:p w14:paraId="755C9741" w14:textId="77777777" w:rsidR="00434269" w:rsidRDefault="00434269">
      <w:pPr>
        <w:jc w:val="left"/>
        <w:rPr>
          <w:rFonts w:ascii="Times New Roman" w:hAnsi="Times New Roman" w:hint="eastAsia"/>
          <w:sz w:val="20"/>
          <w:szCs w:val="20"/>
        </w:rPr>
      </w:pPr>
    </w:p>
    <w:p w14:paraId="58B12C5B" w14:textId="639DCDC3" w:rsidR="001912FD" w:rsidRDefault="001912FD">
      <w:pPr>
        <w:jc w:val="left"/>
        <w:rPr>
          <w:rFonts w:ascii="Times New Roman" w:hAnsi="Times New Roman"/>
          <w:sz w:val="20"/>
          <w:szCs w:val="20"/>
        </w:rPr>
      </w:pPr>
      <w:r>
        <w:rPr>
          <w:rFonts w:ascii="Times New Roman" w:hAnsi="Times New Roman"/>
          <w:noProof/>
          <w:sz w:val="20"/>
          <w:szCs w:val="20"/>
        </w:rPr>
        <w:drawing>
          <wp:inline distT="0" distB="0" distL="0" distR="0" wp14:anchorId="046E6872" wp14:editId="678E92AC">
            <wp:extent cx="4839999" cy="2951433"/>
            <wp:effectExtent l="0" t="0" r="0" b="0"/>
            <wp:docPr id="38" name="图片 3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散点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7199" cy="3211940"/>
                    </a:xfrm>
                    <a:prstGeom prst="rect">
                      <a:avLst/>
                    </a:prstGeom>
                  </pic:spPr>
                </pic:pic>
              </a:graphicData>
            </a:graphic>
          </wp:inline>
        </w:drawing>
      </w:r>
    </w:p>
    <w:p w14:paraId="37EBA6A7" w14:textId="5EA1AEFE" w:rsidR="001912FD" w:rsidRDefault="001912FD">
      <w:pPr>
        <w:jc w:val="left"/>
        <w:rPr>
          <w:rFonts w:ascii="Times New Roman" w:hAnsi="Times New Roman"/>
          <w:sz w:val="20"/>
          <w:szCs w:val="20"/>
        </w:rPr>
      </w:pPr>
    </w:p>
    <w:p w14:paraId="7BC33696" w14:textId="0B12236A" w:rsidR="001912FD" w:rsidRDefault="001912FD">
      <w:pPr>
        <w:jc w:val="left"/>
        <w:rPr>
          <w:rFonts w:ascii="Times New Roman" w:hAnsi="Times New Roman"/>
          <w:sz w:val="20"/>
          <w:szCs w:val="20"/>
        </w:rPr>
      </w:pPr>
    </w:p>
    <w:p w14:paraId="51E543FE" w14:textId="77777777" w:rsidR="001912FD" w:rsidRDefault="001912FD">
      <w:pPr>
        <w:jc w:val="left"/>
        <w:rPr>
          <w:rFonts w:ascii="Times New Roman" w:hAnsi="Times New Roman" w:hint="eastAsia"/>
          <w:sz w:val="20"/>
          <w:szCs w:val="20"/>
        </w:rPr>
      </w:pPr>
    </w:p>
    <w:p w14:paraId="758B16C4" w14:textId="1FFF917A" w:rsidR="001912FD" w:rsidRDefault="001912FD">
      <w:pPr>
        <w:jc w:val="left"/>
        <w:rPr>
          <w:rFonts w:ascii="Times New Roman" w:hAnsi="Times New Roman"/>
          <w:sz w:val="20"/>
          <w:szCs w:val="20"/>
        </w:rPr>
      </w:pPr>
      <w:r>
        <w:rPr>
          <w:rFonts w:ascii="Times New Roman" w:hAnsi="Times New Roman"/>
          <w:noProof/>
          <w:sz w:val="20"/>
          <w:szCs w:val="20"/>
        </w:rPr>
        <w:drawing>
          <wp:inline distT="0" distB="0" distL="0" distR="0" wp14:anchorId="2A7CB6CF" wp14:editId="0D7DF39A">
            <wp:extent cx="2621413" cy="1345108"/>
            <wp:effectExtent l="0" t="0" r="0" b="1270"/>
            <wp:docPr id="39" name="图片 3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表, 直方图&#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8904" cy="1420789"/>
                    </a:xfrm>
                    <a:prstGeom prst="rect">
                      <a:avLst/>
                    </a:prstGeom>
                  </pic:spPr>
                </pic:pic>
              </a:graphicData>
            </a:graphic>
          </wp:inline>
        </w:drawing>
      </w:r>
      <w:r>
        <w:rPr>
          <w:rFonts w:ascii="Times New Roman" w:hAnsi="Times New Roman"/>
          <w:noProof/>
          <w:sz w:val="20"/>
          <w:szCs w:val="20"/>
        </w:rPr>
        <w:drawing>
          <wp:inline distT="0" distB="0" distL="0" distR="0" wp14:anchorId="1EC1736B" wp14:editId="38A61D2F">
            <wp:extent cx="2214564" cy="1340044"/>
            <wp:effectExtent l="0" t="0" r="0" b="6350"/>
            <wp:docPr id="40" name="图片 4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表, 折线图&#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61799" cy="1368626"/>
                    </a:xfrm>
                    <a:prstGeom prst="rect">
                      <a:avLst/>
                    </a:prstGeom>
                  </pic:spPr>
                </pic:pic>
              </a:graphicData>
            </a:graphic>
          </wp:inline>
        </w:drawing>
      </w:r>
    </w:p>
    <w:p w14:paraId="26FED140" w14:textId="636E40BC" w:rsidR="001912FD" w:rsidRDefault="001912FD">
      <w:pPr>
        <w:jc w:val="left"/>
        <w:rPr>
          <w:rFonts w:ascii="Times New Roman" w:hAnsi="Times New Roman"/>
          <w:sz w:val="20"/>
          <w:szCs w:val="20"/>
        </w:rPr>
      </w:pPr>
    </w:p>
    <w:p w14:paraId="17B667DB" w14:textId="0729AFBF" w:rsidR="001912FD" w:rsidRDefault="001912FD">
      <w:pPr>
        <w:jc w:val="left"/>
        <w:rPr>
          <w:rFonts w:ascii="Times New Roman" w:hAnsi="Times New Roman"/>
          <w:sz w:val="20"/>
          <w:szCs w:val="20"/>
        </w:rPr>
      </w:pPr>
    </w:p>
    <w:p w14:paraId="609C9827" w14:textId="77777777" w:rsidR="001912FD" w:rsidRDefault="001912FD">
      <w:pPr>
        <w:jc w:val="left"/>
        <w:rPr>
          <w:rFonts w:ascii="Times New Roman" w:hAnsi="Times New Roman" w:hint="eastAsia"/>
          <w:sz w:val="20"/>
          <w:szCs w:val="20"/>
        </w:rPr>
      </w:pPr>
    </w:p>
    <w:p w14:paraId="434F334E" w14:textId="77777777" w:rsidR="00A5370F" w:rsidRDefault="00A5370F">
      <w:pPr>
        <w:jc w:val="left"/>
        <w:rPr>
          <w:rFonts w:ascii="Times New Roman" w:hAnsi="Times New Roman"/>
          <w:sz w:val="20"/>
          <w:szCs w:val="20"/>
        </w:rPr>
      </w:pPr>
    </w:p>
    <w:p w14:paraId="750DCB80" w14:textId="77777777" w:rsidR="00A5370F" w:rsidRDefault="00A5370F">
      <w:pPr>
        <w:jc w:val="left"/>
        <w:rPr>
          <w:rFonts w:ascii="Times New Roman" w:hAnsi="Times New Roman"/>
          <w:sz w:val="20"/>
          <w:szCs w:val="20"/>
        </w:rPr>
      </w:pPr>
    </w:p>
    <w:p w14:paraId="487CA2D8" w14:textId="77777777" w:rsidR="00A5370F" w:rsidRDefault="00A5370F">
      <w:pPr>
        <w:jc w:val="left"/>
        <w:rPr>
          <w:rFonts w:ascii="Times New Roman" w:hAnsi="Times New Roman"/>
          <w:sz w:val="20"/>
          <w:szCs w:val="20"/>
        </w:rPr>
      </w:pPr>
    </w:p>
    <w:p w14:paraId="11344820" w14:textId="708015FA" w:rsidR="00C05258" w:rsidRDefault="00C05258">
      <w:pPr>
        <w:jc w:val="left"/>
        <w:rPr>
          <w:rFonts w:ascii="Times New Roman" w:hAnsi="Times New Roman"/>
          <w:sz w:val="20"/>
          <w:szCs w:val="20"/>
        </w:rPr>
      </w:pPr>
      <w:proofErr w:type="spellStart"/>
      <w:r>
        <w:rPr>
          <w:rFonts w:ascii="Times New Roman" w:hAnsi="Times New Roman"/>
          <w:sz w:val="20"/>
          <w:szCs w:val="20"/>
        </w:rPr>
        <w:t>V</w:t>
      </w:r>
      <w:r>
        <w:rPr>
          <w:rFonts w:ascii="Times New Roman" w:hAnsi="Times New Roman" w:hint="eastAsia"/>
          <w:sz w:val="20"/>
          <w:szCs w:val="20"/>
        </w:rPr>
        <w:t>iftest</w:t>
      </w:r>
      <w:proofErr w:type="spellEnd"/>
    </w:p>
    <w:p w14:paraId="3DF70553" w14:textId="7D8A259E" w:rsidR="00C05258" w:rsidRDefault="000B666D">
      <w:pPr>
        <w:jc w:val="left"/>
        <w:rPr>
          <w:rFonts w:ascii="Times New Roman" w:hAnsi="Times New Roman" w:hint="eastAsia"/>
          <w:sz w:val="20"/>
          <w:szCs w:val="20"/>
        </w:rPr>
      </w:pPr>
      <w:r w:rsidRPr="000B666D">
        <w:rPr>
          <w:rFonts w:ascii="Times New Roman" w:hAnsi="Times New Roman"/>
          <w:sz w:val="20"/>
          <w:szCs w:val="20"/>
        </w:rPr>
        <w:drawing>
          <wp:inline distT="0" distB="0" distL="0" distR="0" wp14:anchorId="37D22139" wp14:editId="1F7B9AC8">
            <wp:extent cx="1686049" cy="1655394"/>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1622" cy="1680502"/>
                    </a:xfrm>
                    <a:prstGeom prst="rect">
                      <a:avLst/>
                    </a:prstGeom>
                  </pic:spPr>
                </pic:pic>
              </a:graphicData>
            </a:graphic>
          </wp:inline>
        </w:drawing>
      </w:r>
    </w:p>
    <w:p w14:paraId="5FDE7B0F" w14:textId="4447F70A" w:rsidR="00C05258" w:rsidRDefault="000B666D" w:rsidP="000B666D">
      <w:pPr>
        <w:jc w:val="left"/>
        <w:rPr>
          <w:rFonts w:ascii="Times New Roman" w:hAnsi="Times New Roman"/>
          <w:sz w:val="20"/>
          <w:szCs w:val="20"/>
        </w:rPr>
      </w:pPr>
      <w:r w:rsidRPr="000B666D">
        <w:rPr>
          <w:rFonts w:ascii="Times New Roman" w:hAnsi="Times New Roman"/>
          <w:sz w:val="20"/>
          <w:szCs w:val="20"/>
        </w:rPr>
        <w:t>"</w:t>
      </w:r>
      <w:proofErr w:type="spellStart"/>
      <w:proofErr w:type="gramStart"/>
      <w:r w:rsidRPr="000B666D">
        <w:rPr>
          <w:rFonts w:ascii="Times New Roman" w:hAnsi="Times New Roman"/>
          <w:sz w:val="20"/>
          <w:szCs w:val="20"/>
        </w:rPr>
        <w:t>green</w:t>
      </w:r>
      <w:proofErr w:type="gramEnd"/>
      <w:r w:rsidRPr="000B666D">
        <w:rPr>
          <w:rFonts w:ascii="Times New Roman" w:hAnsi="Times New Roman"/>
          <w:sz w:val="20"/>
          <w:szCs w:val="20"/>
        </w:rPr>
        <w:t>_rate</w:t>
      </w:r>
      <w:proofErr w:type="spellEnd"/>
      <w:r w:rsidRPr="000B666D">
        <w:rPr>
          <w:rFonts w:ascii="Times New Roman" w:hAnsi="Times New Roman"/>
          <w:sz w:val="20"/>
          <w:szCs w:val="20"/>
        </w:rPr>
        <w:t>" and "tree" have VIF values above 20, indicating strong multicollinearity with other independent variables.</w:t>
      </w:r>
      <w:r w:rsidR="001912FD">
        <w:rPr>
          <w:rFonts w:ascii="Times New Roman" w:hAnsi="Times New Roman" w:hint="eastAsia"/>
          <w:sz w:val="20"/>
          <w:szCs w:val="20"/>
        </w:rPr>
        <w:t xml:space="preserve"> </w:t>
      </w:r>
      <w:r w:rsidRPr="000B666D">
        <w:rPr>
          <w:rFonts w:ascii="Times New Roman" w:hAnsi="Times New Roman"/>
          <w:sz w:val="20"/>
          <w:szCs w:val="20"/>
        </w:rPr>
        <w:t>"road" and "sky" also show moderate to high multicollinearity with VIF values above 5.</w:t>
      </w:r>
      <w:r w:rsidR="001912FD">
        <w:rPr>
          <w:rFonts w:ascii="Times New Roman" w:hAnsi="Times New Roman" w:hint="eastAsia"/>
          <w:sz w:val="20"/>
          <w:szCs w:val="20"/>
        </w:rPr>
        <w:t xml:space="preserve"> </w:t>
      </w:r>
      <w:r w:rsidRPr="000B666D">
        <w:rPr>
          <w:rFonts w:ascii="Times New Roman" w:hAnsi="Times New Roman"/>
          <w:sz w:val="20"/>
          <w:szCs w:val="20"/>
        </w:rPr>
        <w:t>The remaining variables have VIF values below 5, indicating acceptable levels of multicollinearity.</w:t>
      </w:r>
    </w:p>
    <w:p w14:paraId="7569FFDC" w14:textId="6547E3FD" w:rsidR="001912FD" w:rsidRDefault="001912FD" w:rsidP="000B666D">
      <w:pPr>
        <w:jc w:val="left"/>
        <w:rPr>
          <w:rFonts w:ascii="Times New Roman" w:hAnsi="Times New Roman"/>
          <w:sz w:val="20"/>
          <w:szCs w:val="20"/>
        </w:rPr>
      </w:pPr>
    </w:p>
    <w:p w14:paraId="12024431" w14:textId="6412F130" w:rsidR="00A5370F" w:rsidRDefault="00A5370F" w:rsidP="000B666D">
      <w:pPr>
        <w:jc w:val="left"/>
        <w:rPr>
          <w:rFonts w:ascii="Times New Roman" w:hAnsi="Times New Roman"/>
          <w:sz w:val="20"/>
          <w:szCs w:val="20"/>
        </w:rPr>
      </w:pPr>
    </w:p>
    <w:p w14:paraId="34F665E3" w14:textId="77777777" w:rsidR="00A5370F" w:rsidRDefault="00A5370F" w:rsidP="000B666D">
      <w:pPr>
        <w:jc w:val="left"/>
        <w:rPr>
          <w:rFonts w:ascii="Times New Roman" w:hAnsi="Times New Roman" w:hint="eastAsia"/>
          <w:sz w:val="20"/>
          <w:szCs w:val="20"/>
        </w:rPr>
      </w:pPr>
    </w:p>
    <w:p w14:paraId="78259D8F" w14:textId="77777777" w:rsidR="00A51B2E" w:rsidRDefault="00A51B2E" w:rsidP="00A51B2E">
      <w:pPr>
        <w:jc w:val="left"/>
        <w:rPr>
          <w:rFonts w:ascii="Times New Roman" w:hAnsi="Times New Roman"/>
          <w:b/>
          <w:bCs/>
          <w:sz w:val="20"/>
          <w:szCs w:val="20"/>
        </w:rPr>
      </w:pPr>
      <w:r w:rsidRPr="00A51B2E">
        <w:rPr>
          <w:rFonts w:ascii="Times New Roman" w:hAnsi="Times New Roman"/>
          <w:b/>
          <w:bCs/>
          <w:sz w:val="20"/>
          <w:szCs w:val="20"/>
        </w:rPr>
        <w:t>4.3 Interpretation of Findings</w:t>
      </w:r>
    </w:p>
    <w:p w14:paraId="1B286852" w14:textId="77777777" w:rsidR="007F002D" w:rsidRPr="00A51B2E" w:rsidRDefault="007F002D">
      <w:pPr>
        <w:jc w:val="left"/>
        <w:rPr>
          <w:rFonts w:ascii="Times New Roman" w:hAnsi="Times New Roman"/>
          <w:sz w:val="20"/>
          <w:szCs w:val="20"/>
        </w:rPr>
      </w:pPr>
    </w:p>
    <w:p w14:paraId="7836C9E8" w14:textId="77777777" w:rsidR="007F002D" w:rsidRDefault="00000000">
      <w:pPr>
        <w:jc w:val="left"/>
        <w:rPr>
          <w:rFonts w:ascii="Times New Roman" w:hAnsi="Times New Roman"/>
          <w:sz w:val="28"/>
          <w:szCs w:val="28"/>
        </w:rPr>
      </w:pPr>
      <w:r>
        <w:rPr>
          <w:rFonts w:ascii="Times New Roman" w:hAnsi="Times New Roman"/>
          <w:sz w:val="28"/>
          <w:szCs w:val="28"/>
        </w:rPr>
        <w:t>Chapter 5: Conclusion</w:t>
      </w:r>
    </w:p>
    <w:p w14:paraId="3DF9BCC8" w14:textId="4B78CB45" w:rsidR="00A5370F" w:rsidRDefault="00A5370F" w:rsidP="00A5370F">
      <w:pPr>
        <w:jc w:val="left"/>
        <w:rPr>
          <w:rFonts w:ascii="Times New Roman" w:hAnsi="Times New Roman"/>
          <w:b/>
          <w:bCs/>
          <w:sz w:val="20"/>
          <w:szCs w:val="20"/>
        </w:rPr>
      </w:pPr>
      <w:r w:rsidRPr="00A5370F">
        <w:rPr>
          <w:rFonts w:ascii="Times New Roman" w:hAnsi="Times New Roman"/>
          <w:b/>
          <w:bCs/>
          <w:sz w:val="20"/>
          <w:szCs w:val="20"/>
        </w:rPr>
        <w:t>5.1 Summary of Findings</w:t>
      </w:r>
    </w:p>
    <w:p w14:paraId="741AEFE7" w14:textId="77777777" w:rsidR="00A5370F" w:rsidRPr="00A5370F" w:rsidRDefault="00A5370F" w:rsidP="00A5370F">
      <w:pPr>
        <w:jc w:val="left"/>
        <w:rPr>
          <w:rFonts w:ascii="Times New Roman" w:hAnsi="Times New Roman"/>
          <w:b/>
          <w:bCs/>
          <w:sz w:val="20"/>
          <w:szCs w:val="20"/>
        </w:rPr>
      </w:pPr>
    </w:p>
    <w:p w14:paraId="30CC1E32" w14:textId="487268F4" w:rsidR="00A5370F" w:rsidRDefault="00A5370F" w:rsidP="00A5370F">
      <w:pPr>
        <w:jc w:val="left"/>
        <w:rPr>
          <w:rFonts w:ascii="Times New Roman" w:hAnsi="Times New Roman"/>
          <w:b/>
          <w:bCs/>
          <w:sz w:val="20"/>
          <w:szCs w:val="20"/>
        </w:rPr>
      </w:pPr>
      <w:r w:rsidRPr="00A5370F">
        <w:rPr>
          <w:rFonts w:ascii="Times New Roman" w:hAnsi="Times New Roman"/>
          <w:b/>
          <w:bCs/>
          <w:sz w:val="20"/>
          <w:szCs w:val="20"/>
        </w:rPr>
        <w:t>5.2 Relationship to Existing Literature</w:t>
      </w:r>
    </w:p>
    <w:p w14:paraId="6831322E" w14:textId="77777777" w:rsidR="00A5370F" w:rsidRPr="00A5370F" w:rsidRDefault="00A5370F" w:rsidP="00A5370F">
      <w:pPr>
        <w:jc w:val="left"/>
        <w:rPr>
          <w:rFonts w:ascii="Times New Roman" w:hAnsi="Times New Roman"/>
          <w:b/>
          <w:bCs/>
          <w:sz w:val="20"/>
          <w:szCs w:val="20"/>
        </w:rPr>
      </w:pPr>
    </w:p>
    <w:p w14:paraId="21AF4054" w14:textId="425EEADF" w:rsidR="00A5370F" w:rsidRDefault="00A5370F" w:rsidP="00A5370F">
      <w:pPr>
        <w:jc w:val="left"/>
        <w:rPr>
          <w:rFonts w:ascii="Times New Roman" w:hAnsi="Times New Roman"/>
          <w:b/>
          <w:bCs/>
          <w:sz w:val="20"/>
          <w:szCs w:val="20"/>
        </w:rPr>
      </w:pPr>
      <w:r w:rsidRPr="00A5370F">
        <w:rPr>
          <w:rFonts w:ascii="Times New Roman" w:hAnsi="Times New Roman"/>
          <w:b/>
          <w:bCs/>
          <w:sz w:val="20"/>
          <w:szCs w:val="20"/>
        </w:rPr>
        <w:t>5.3 Implications</w:t>
      </w:r>
    </w:p>
    <w:p w14:paraId="4E6556E3" w14:textId="77777777" w:rsidR="00A5370F" w:rsidRPr="00A5370F" w:rsidRDefault="00A5370F" w:rsidP="00A5370F">
      <w:pPr>
        <w:jc w:val="left"/>
        <w:rPr>
          <w:rFonts w:ascii="Times New Roman" w:hAnsi="Times New Roman"/>
          <w:b/>
          <w:bCs/>
          <w:sz w:val="20"/>
          <w:szCs w:val="20"/>
        </w:rPr>
      </w:pPr>
    </w:p>
    <w:p w14:paraId="5B439A06" w14:textId="77777777" w:rsidR="00A5370F" w:rsidRPr="00A5370F" w:rsidRDefault="00A5370F" w:rsidP="00A5370F">
      <w:pPr>
        <w:jc w:val="left"/>
        <w:rPr>
          <w:rFonts w:ascii="Times New Roman" w:hAnsi="Times New Roman"/>
          <w:b/>
          <w:bCs/>
          <w:sz w:val="20"/>
          <w:szCs w:val="20"/>
        </w:rPr>
      </w:pPr>
      <w:r w:rsidRPr="00A5370F">
        <w:rPr>
          <w:rFonts w:ascii="Times New Roman" w:hAnsi="Times New Roman"/>
          <w:b/>
          <w:bCs/>
          <w:sz w:val="20"/>
          <w:szCs w:val="20"/>
        </w:rPr>
        <w:t>5.4 Recommendations for Future Research</w:t>
      </w:r>
    </w:p>
    <w:p w14:paraId="68ECCB5B" w14:textId="77777777" w:rsidR="007F002D" w:rsidRDefault="007F002D">
      <w:pPr>
        <w:jc w:val="left"/>
        <w:rPr>
          <w:rFonts w:ascii="Times New Roman" w:hAnsi="Times New Roman"/>
          <w:sz w:val="20"/>
          <w:szCs w:val="20"/>
        </w:rPr>
      </w:pPr>
    </w:p>
    <w:p w14:paraId="0CE3A281" w14:textId="0E6F5D05" w:rsidR="007F002D" w:rsidRDefault="00A5370F">
      <w:pPr>
        <w:jc w:val="left"/>
        <w:rPr>
          <w:rFonts w:ascii="Times New Roman" w:hAnsi="Times New Roman"/>
          <w:b/>
          <w:bCs/>
          <w:sz w:val="20"/>
          <w:szCs w:val="20"/>
        </w:rPr>
      </w:pPr>
      <w:r w:rsidRPr="00A5370F">
        <w:rPr>
          <w:rFonts w:ascii="Times New Roman" w:hAnsi="Times New Roman" w:hint="eastAsia"/>
          <w:b/>
          <w:bCs/>
          <w:sz w:val="20"/>
          <w:szCs w:val="20"/>
        </w:rPr>
        <w:t>5</w:t>
      </w:r>
      <w:r w:rsidRPr="00A5370F">
        <w:rPr>
          <w:rFonts w:ascii="Times New Roman" w:hAnsi="Times New Roman"/>
          <w:b/>
          <w:bCs/>
          <w:sz w:val="20"/>
          <w:szCs w:val="20"/>
        </w:rPr>
        <w:t xml:space="preserve">.5 </w:t>
      </w:r>
      <w:r w:rsidRPr="00A5370F">
        <w:rPr>
          <w:rFonts w:ascii="Times New Roman" w:hAnsi="Times New Roman" w:hint="eastAsia"/>
          <w:b/>
          <w:bCs/>
          <w:sz w:val="20"/>
          <w:szCs w:val="20"/>
        </w:rPr>
        <w:t>limitation</w:t>
      </w:r>
    </w:p>
    <w:p w14:paraId="39E74764" w14:textId="77777777" w:rsidR="00A5370F" w:rsidRPr="00A5370F" w:rsidRDefault="00A5370F">
      <w:pPr>
        <w:jc w:val="left"/>
        <w:rPr>
          <w:rFonts w:ascii="Times New Roman" w:hAnsi="Times New Roman" w:hint="eastAsia"/>
          <w:b/>
          <w:bCs/>
          <w:sz w:val="20"/>
          <w:szCs w:val="20"/>
        </w:rPr>
      </w:pPr>
    </w:p>
    <w:p w14:paraId="13DDE018" w14:textId="77777777" w:rsidR="007F002D" w:rsidRDefault="00000000">
      <w:pPr>
        <w:jc w:val="left"/>
        <w:rPr>
          <w:rFonts w:ascii="Times New Roman" w:hAnsi="Times New Roman"/>
          <w:sz w:val="28"/>
          <w:szCs w:val="28"/>
        </w:rPr>
      </w:pPr>
      <w:r>
        <w:rPr>
          <w:rFonts w:ascii="Times New Roman" w:hAnsi="Times New Roman"/>
          <w:sz w:val="28"/>
          <w:szCs w:val="28"/>
        </w:rPr>
        <w:t>Bibliography</w:t>
      </w:r>
    </w:p>
    <w:p w14:paraId="7F781FD3" w14:textId="77777777" w:rsidR="00244BC4" w:rsidRPr="00244BC4" w:rsidRDefault="007F1D02" w:rsidP="00244BC4">
      <w:pPr>
        <w:pStyle w:val="Bibliography0"/>
      </w:pPr>
      <w:r>
        <w:fldChar w:fldCharType="begin"/>
      </w:r>
      <w:r w:rsidR="00C90B7A">
        <w:instrText xml:space="preserve"> ADDIN ZOTERO_BIBL {"uncited":[],"omitted":[],"custom":[]} CSL_BIBLIOGRAPHY </w:instrText>
      </w:r>
      <w:r>
        <w:fldChar w:fldCharType="separate"/>
      </w:r>
      <w:r w:rsidR="00244BC4" w:rsidRPr="00244BC4">
        <w:br/>
        <w:t xml:space="preserve">2006. </w:t>
      </w:r>
      <w:r w:rsidR="00244BC4" w:rsidRPr="00244BC4">
        <w:rPr>
          <w:i/>
          <w:iCs/>
        </w:rPr>
        <w:t>Heat | London City Hall</w:t>
      </w:r>
      <w:r w:rsidR="00244BC4" w:rsidRPr="00244BC4">
        <w:t xml:space="preserve"> [Online].</w:t>
      </w:r>
      <w:r w:rsidR="00244BC4" w:rsidRPr="00244BC4">
        <w:br/>
      </w:r>
      <w:proofErr w:type="spellStart"/>
      <w:r w:rsidR="00244BC4" w:rsidRPr="00244BC4">
        <w:t>Tilgængelig</w:t>
      </w:r>
      <w:proofErr w:type="spellEnd"/>
      <w:r w:rsidR="00244BC4" w:rsidRPr="00244BC4">
        <w:t xml:space="preserve"> </w:t>
      </w:r>
      <w:proofErr w:type="spellStart"/>
      <w:r w:rsidR="00244BC4" w:rsidRPr="00244BC4">
        <w:t>fra</w:t>
      </w:r>
      <w:proofErr w:type="spellEnd"/>
      <w:r w:rsidR="00244BC4" w:rsidRPr="00244BC4">
        <w:t xml:space="preserve">: </w:t>
      </w:r>
      <w:r w:rsidR="00244BC4" w:rsidRPr="00244BC4">
        <w:rPr>
          <w:u w:val="single"/>
        </w:rPr>
        <w:t>https://www.london.gov.uk/programmes-and-strategies/environment-and-climate-change/climate-change/climate-adaptation/heat</w:t>
      </w:r>
      <w:r w:rsidR="00244BC4" w:rsidRPr="00244BC4">
        <w:t xml:space="preserve"> [</w:t>
      </w:r>
      <w:proofErr w:type="spellStart"/>
      <w:r w:rsidR="00244BC4" w:rsidRPr="00244BC4">
        <w:t>Lokaliseret</w:t>
      </w:r>
      <w:proofErr w:type="spellEnd"/>
      <w:r w:rsidR="00244BC4" w:rsidRPr="00244BC4">
        <w:t xml:space="preserve"> 13-08-2023].</w:t>
      </w:r>
    </w:p>
    <w:p w14:paraId="3E69D006" w14:textId="77777777" w:rsidR="00244BC4" w:rsidRPr="00244BC4" w:rsidRDefault="00244BC4" w:rsidP="00244BC4">
      <w:pPr>
        <w:pStyle w:val="Bibliography0"/>
      </w:pPr>
      <w:r w:rsidRPr="00244BC4">
        <w:br/>
        <w:t xml:space="preserve">Berardi, U., </w:t>
      </w:r>
      <w:proofErr w:type="spellStart"/>
      <w:r w:rsidRPr="00244BC4">
        <w:t>Jandaghian</w:t>
      </w:r>
      <w:proofErr w:type="spellEnd"/>
      <w:r w:rsidRPr="00244BC4">
        <w:t xml:space="preserve">, Z. &amp; Graham, J., 2020. Effects of greenery enhancements for the resilience to </w:t>
      </w:r>
      <w:r w:rsidRPr="00244BC4">
        <w:lastRenderedPageBreak/>
        <w:t xml:space="preserve">heat waves: A comparison of analysis performed through mesoscale (WRF) and microscale (Envi-met) modeling, </w:t>
      </w:r>
      <w:r w:rsidRPr="00244BC4">
        <w:rPr>
          <w:i/>
          <w:iCs/>
        </w:rPr>
        <w:t>Science of The Total Environment</w:t>
      </w:r>
      <w:r w:rsidRPr="00244BC4">
        <w:t xml:space="preserve">, </w:t>
      </w:r>
      <w:proofErr w:type="spellStart"/>
      <w:r w:rsidRPr="00244BC4">
        <w:t>årg</w:t>
      </w:r>
      <w:proofErr w:type="spellEnd"/>
      <w:r w:rsidRPr="00244BC4">
        <w:t>. 747, s. 141300.</w:t>
      </w:r>
      <w:r w:rsidRPr="00244BC4">
        <w:br/>
      </w:r>
    </w:p>
    <w:p w14:paraId="7C5E3F15" w14:textId="77777777" w:rsidR="00244BC4" w:rsidRPr="00244BC4" w:rsidRDefault="00244BC4" w:rsidP="00244BC4">
      <w:pPr>
        <w:pStyle w:val="Bibliography0"/>
      </w:pPr>
      <w:r w:rsidRPr="00244BC4">
        <w:br/>
        <w:t xml:space="preserve">Bin Li, 2022. </w:t>
      </w:r>
      <w:r w:rsidRPr="00244BC4">
        <w:rPr>
          <w:i/>
          <w:iCs/>
        </w:rPr>
        <w:t>IJERPH | Free Full-Text | Exploring the Effects of Roadside Vegetation on the Urban Thermal Environment Using Street View Images</w:t>
      </w:r>
      <w:r w:rsidRPr="00244BC4">
        <w:t xml:space="preserve"> [Online].</w:t>
      </w:r>
      <w:r w:rsidRPr="00244BC4">
        <w:br/>
      </w:r>
      <w:proofErr w:type="spellStart"/>
      <w:r w:rsidRPr="00244BC4">
        <w:t>Tilgængelig</w:t>
      </w:r>
      <w:proofErr w:type="spellEnd"/>
      <w:r w:rsidRPr="00244BC4">
        <w:t xml:space="preserve"> </w:t>
      </w:r>
      <w:proofErr w:type="spellStart"/>
      <w:r w:rsidRPr="00244BC4">
        <w:t>fra</w:t>
      </w:r>
      <w:proofErr w:type="spellEnd"/>
      <w:r w:rsidRPr="00244BC4">
        <w:t xml:space="preserve">: </w:t>
      </w:r>
      <w:r w:rsidRPr="00244BC4">
        <w:rPr>
          <w:u w:val="single"/>
        </w:rPr>
        <w:t>https://www.mdpi.com/1660-4601/19/3/1272</w:t>
      </w:r>
      <w:r w:rsidRPr="00244BC4">
        <w:t xml:space="preserve"> [</w:t>
      </w:r>
      <w:proofErr w:type="spellStart"/>
      <w:r w:rsidRPr="00244BC4">
        <w:t>Lokaliseret</w:t>
      </w:r>
      <w:proofErr w:type="spellEnd"/>
      <w:r w:rsidRPr="00244BC4">
        <w:t xml:space="preserve"> 20-06-2023].</w:t>
      </w:r>
    </w:p>
    <w:p w14:paraId="46A6FEB7" w14:textId="77777777" w:rsidR="00244BC4" w:rsidRPr="00244BC4" w:rsidRDefault="00244BC4" w:rsidP="00244BC4">
      <w:pPr>
        <w:pStyle w:val="Bibliography0"/>
      </w:pPr>
      <w:r w:rsidRPr="00244BC4">
        <w:br/>
        <w:t xml:space="preserve">Carrasco-Hernandez, R., Smedley, A.R.D. &amp; Webb, A.R., 2015. Using urban canyon geometries obtained from Google Street View for atmospheric studies: Potential applications in the calculation of street level total shortwave irradiances, </w:t>
      </w:r>
      <w:r w:rsidRPr="00244BC4">
        <w:rPr>
          <w:i/>
          <w:iCs/>
        </w:rPr>
        <w:t>Energy and Buildings</w:t>
      </w:r>
      <w:r w:rsidRPr="00244BC4">
        <w:t xml:space="preserve">, </w:t>
      </w:r>
      <w:proofErr w:type="spellStart"/>
      <w:r w:rsidRPr="00244BC4">
        <w:t>årg</w:t>
      </w:r>
      <w:proofErr w:type="spellEnd"/>
      <w:r w:rsidRPr="00244BC4">
        <w:t>. 86, s. 340–348.</w:t>
      </w:r>
      <w:r w:rsidRPr="00244BC4">
        <w:br/>
      </w:r>
    </w:p>
    <w:p w14:paraId="0F869683" w14:textId="77777777" w:rsidR="00244BC4" w:rsidRPr="00244BC4" w:rsidRDefault="00244BC4" w:rsidP="00244BC4">
      <w:pPr>
        <w:pStyle w:val="Bibliography0"/>
      </w:pPr>
      <w:r w:rsidRPr="00244BC4">
        <w:br/>
        <w:t xml:space="preserve">He, B.-J. et al., 2021. Localized synergies between heat waves and urban heat islands: Implications on human thermal comfort and urban heat management, </w:t>
      </w:r>
      <w:r w:rsidRPr="00244BC4">
        <w:rPr>
          <w:i/>
          <w:iCs/>
        </w:rPr>
        <w:t>Environmental Research</w:t>
      </w:r>
      <w:r w:rsidRPr="00244BC4">
        <w:t xml:space="preserve">, </w:t>
      </w:r>
      <w:proofErr w:type="spellStart"/>
      <w:r w:rsidRPr="00244BC4">
        <w:t>årg</w:t>
      </w:r>
      <w:proofErr w:type="spellEnd"/>
      <w:r w:rsidRPr="00244BC4">
        <w:t>. 193, s. 110584.</w:t>
      </w:r>
      <w:r w:rsidRPr="00244BC4">
        <w:br/>
      </w:r>
    </w:p>
    <w:p w14:paraId="3948E5E0" w14:textId="77777777" w:rsidR="00244BC4" w:rsidRPr="00244BC4" w:rsidRDefault="00244BC4" w:rsidP="00244BC4">
      <w:pPr>
        <w:pStyle w:val="Bibliography0"/>
      </w:pPr>
      <w:r w:rsidRPr="00244BC4">
        <w:br/>
        <w:t>Howard, L., 1833. THE CLIMATE OF LONDON.</w:t>
      </w:r>
      <w:r w:rsidRPr="00244BC4">
        <w:br/>
      </w:r>
    </w:p>
    <w:p w14:paraId="3CA78463" w14:textId="77777777" w:rsidR="00244BC4" w:rsidRPr="00244BC4" w:rsidRDefault="00244BC4" w:rsidP="00244BC4">
      <w:pPr>
        <w:pStyle w:val="Bibliography0"/>
      </w:pPr>
      <w:r w:rsidRPr="00244BC4">
        <w:br/>
        <w:t>Jusuf, S.K. &amp; Hien, W.N., 2007. DEVELOPMENT OF EMPIRICAL MODELS FOR AN ESTATE LEVEL AIR TEMPERATURE PREDICTION IN SINGAPORE.</w:t>
      </w:r>
      <w:r w:rsidRPr="00244BC4">
        <w:br/>
      </w:r>
    </w:p>
    <w:p w14:paraId="018EA4C8" w14:textId="77777777" w:rsidR="00244BC4" w:rsidRPr="00244BC4" w:rsidRDefault="00244BC4" w:rsidP="00244BC4">
      <w:pPr>
        <w:pStyle w:val="Bibliography0"/>
      </w:pPr>
      <w:r w:rsidRPr="00244BC4">
        <w:br/>
        <w:t xml:space="preserve">Rosenfeld, A.H. et al., 1995. Mitigation of urban heat islands: materials, utility programs, updates, </w:t>
      </w:r>
      <w:r w:rsidRPr="00244BC4">
        <w:rPr>
          <w:i/>
          <w:iCs/>
        </w:rPr>
        <w:t>Energy and Buildings</w:t>
      </w:r>
      <w:r w:rsidRPr="00244BC4">
        <w:t xml:space="preserve">, </w:t>
      </w:r>
      <w:proofErr w:type="spellStart"/>
      <w:r w:rsidRPr="00244BC4">
        <w:t>årg</w:t>
      </w:r>
      <w:proofErr w:type="spellEnd"/>
      <w:r w:rsidRPr="00244BC4">
        <w:t>. 22, nr. 3, s. 255–265.</w:t>
      </w:r>
      <w:r w:rsidRPr="00244BC4">
        <w:br/>
      </w:r>
    </w:p>
    <w:p w14:paraId="585445D3" w14:textId="77777777" w:rsidR="00244BC4" w:rsidRPr="00244BC4" w:rsidRDefault="00244BC4" w:rsidP="00244BC4">
      <w:pPr>
        <w:pStyle w:val="Bibliography0"/>
      </w:pPr>
      <w:r w:rsidRPr="00244BC4">
        <w:br/>
        <w:t xml:space="preserve">Taylor, J. et al., 2015. Mapping the effects of urban heat island, housing, and age on excess heat-related mortality in London, </w:t>
      </w:r>
      <w:r w:rsidRPr="00244BC4">
        <w:rPr>
          <w:i/>
          <w:iCs/>
        </w:rPr>
        <w:t>Urban Climate</w:t>
      </w:r>
      <w:r w:rsidRPr="00244BC4">
        <w:t xml:space="preserve">, </w:t>
      </w:r>
      <w:proofErr w:type="spellStart"/>
      <w:r w:rsidRPr="00244BC4">
        <w:t>årg</w:t>
      </w:r>
      <w:proofErr w:type="spellEnd"/>
      <w:r w:rsidRPr="00244BC4">
        <w:t>. 14, s. 517–528.</w:t>
      </w:r>
      <w:r w:rsidRPr="00244BC4">
        <w:br/>
      </w:r>
    </w:p>
    <w:p w14:paraId="3407A032" w14:textId="77777777" w:rsidR="00244BC4" w:rsidRPr="00244BC4" w:rsidRDefault="00244BC4" w:rsidP="00244BC4">
      <w:pPr>
        <w:pStyle w:val="Bibliography0"/>
      </w:pPr>
      <w:r w:rsidRPr="00244BC4">
        <w:br/>
        <w:t xml:space="preserve">Yang, F., Lau, S.S.Y. &amp; Qian, F., 2010. Summertime heat island intensities in three high-rise housing quarters in inner-city Shanghai China: Building layout, density and greenery, </w:t>
      </w:r>
      <w:r w:rsidRPr="00244BC4">
        <w:rPr>
          <w:i/>
          <w:iCs/>
        </w:rPr>
        <w:t>Building and Environment</w:t>
      </w:r>
      <w:r w:rsidRPr="00244BC4">
        <w:t xml:space="preserve">, </w:t>
      </w:r>
      <w:proofErr w:type="spellStart"/>
      <w:r w:rsidRPr="00244BC4">
        <w:t>årg</w:t>
      </w:r>
      <w:proofErr w:type="spellEnd"/>
      <w:r w:rsidRPr="00244BC4">
        <w:t>. 45, nr. 1, s. 115–134.</w:t>
      </w:r>
      <w:r w:rsidRPr="00244BC4">
        <w:br/>
      </w:r>
    </w:p>
    <w:p w14:paraId="23997CBA" w14:textId="77777777" w:rsidR="00244BC4" w:rsidRPr="00244BC4" w:rsidRDefault="00244BC4" w:rsidP="00244BC4">
      <w:pPr>
        <w:pStyle w:val="Bibliography0"/>
      </w:pPr>
      <w:r w:rsidRPr="00244BC4">
        <w:br/>
      </w:r>
      <w:proofErr w:type="spellStart"/>
      <w:r w:rsidRPr="00244BC4">
        <w:lastRenderedPageBreak/>
        <w:t>Yueyao</w:t>
      </w:r>
      <w:proofErr w:type="spellEnd"/>
      <w:r w:rsidRPr="00244BC4">
        <w:t xml:space="preserve"> Wang, 2022. </w:t>
      </w:r>
      <w:r w:rsidRPr="00244BC4">
        <w:rPr>
          <w:i/>
          <w:iCs/>
        </w:rPr>
        <w:t>Atmosphere | Free Full-Text | Prediction of Urban Thermal Environment Based on Multi-Dimensional Nature and Urban Form Factors</w:t>
      </w:r>
      <w:r w:rsidRPr="00244BC4">
        <w:t xml:space="preserve"> [Online].</w:t>
      </w:r>
      <w:r w:rsidRPr="00244BC4">
        <w:br/>
      </w:r>
      <w:proofErr w:type="spellStart"/>
      <w:r w:rsidRPr="00244BC4">
        <w:t>Tilgængelig</w:t>
      </w:r>
      <w:proofErr w:type="spellEnd"/>
      <w:r w:rsidRPr="00244BC4">
        <w:t xml:space="preserve"> </w:t>
      </w:r>
      <w:proofErr w:type="spellStart"/>
      <w:r w:rsidRPr="00244BC4">
        <w:t>fra</w:t>
      </w:r>
      <w:proofErr w:type="spellEnd"/>
      <w:r w:rsidRPr="00244BC4">
        <w:t xml:space="preserve">: </w:t>
      </w:r>
      <w:r w:rsidRPr="00244BC4">
        <w:rPr>
          <w:u w:val="single"/>
        </w:rPr>
        <w:t>https://www.mdpi.com/2073-4433/13/9/1493</w:t>
      </w:r>
      <w:r w:rsidRPr="00244BC4">
        <w:t xml:space="preserve"> [</w:t>
      </w:r>
      <w:proofErr w:type="spellStart"/>
      <w:r w:rsidRPr="00244BC4">
        <w:t>Lokaliseret</w:t>
      </w:r>
      <w:proofErr w:type="spellEnd"/>
      <w:r w:rsidRPr="00244BC4">
        <w:t xml:space="preserve"> 20-06-2023].</w:t>
      </w:r>
    </w:p>
    <w:p w14:paraId="5252A7E3" w14:textId="77777777" w:rsidR="00244BC4" w:rsidRPr="00244BC4" w:rsidRDefault="00244BC4" w:rsidP="00244BC4">
      <w:pPr>
        <w:pStyle w:val="Bibliography0"/>
      </w:pPr>
      <w:r w:rsidRPr="00244BC4">
        <w:br/>
        <w:t xml:space="preserve">Zeng, L. et al., 2018. A fast approach for large-scale Sky View Factor estimation using street view images, </w:t>
      </w:r>
      <w:r w:rsidRPr="00244BC4">
        <w:rPr>
          <w:i/>
          <w:iCs/>
        </w:rPr>
        <w:t>Building and Environment</w:t>
      </w:r>
      <w:r w:rsidRPr="00244BC4">
        <w:t xml:space="preserve">, </w:t>
      </w:r>
      <w:proofErr w:type="spellStart"/>
      <w:r w:rsidRPr="00244BC4">
        <w:t>årg</w:t>
      </w:r>
      <w:proofErr w:type="spellEnd"/>
      <w:r w:rsidRPr="00244BC4">
        <w:t>. 135, s. 74–84.</w:t>
      </w:r>
      <w:r w:rsidRPr="00244BC4">
        <w:br/>
      </w:r>
    </w:p>
    <w:p w14:paraId="1D214757" w14:textId="3AA44E86" w:rsidR="007F002D" w:rsidRDefault="007F1D02">
      <w:pPr>
        <w:jc w:val="left"/>
        <w:rPr>
          <w:rFonts w:ascii="Times New Roman" w:hAnsi="Times New Roman" w:hint="eastAsia"/>
          <w:sz w:val="20"/>
          <w:szCs w:val="20"/>
        </w:rPr>
      </w:pPr>
      <w:r>
        <w:rPr>
          <w:rFonts w:ascii="Times New Roman" w:hAnsi="Times New Roman"/>
          <w:sz w:val="20"/>
          <w:szCs w:val="20"/>
        </w:rPr>
        <w:fldChar w:fldCharType="end"/>
      </w:r>
    </w:p>
    <w:p w14:paraId="20BA9E69" w14:textId="0B0B50DB" w:rsidR="007F002D" w:rsidRDefault="00000000">
      <w:pPr>
        <w:jc w:val="left"/>
        <w:rPr>
          <w:rFonts w:ascii="Times New Roman" w:hAnsi="Times New Roman"/>
          <w:sz w:val="20"/>
          <w:szCs w:val="20"/>
        </w:rPr>
      </w:pPr>
      <w:r>
        <w:rPr>
          <w:rFonts w:ascii="Times New Roman" w:hAnsi="Times New Roman"/>
          <w:sz w:val="20"/>
          <w:szCs w:val="20"/>
        </w:rPr>
        <w:t>Data source</w:t>
      </w:r>
      <w:r w:rsidR="00B96586">
        <w:rPr>
          <w:rFonts w:ascii="Times New Roman" w:hAnsi="Times New Roman"/>
          <w:sz w:val="20"/>
          <w:szCs w:val="20"/>
        </w:rPr>
        <w:t>:</w:t>
      </w:r>
    </w:p>
    <w:p w14:paraId="325BF8C3" w14:textId="4C653B27" w:rsidR="007F002D" w:rsidRDefault="00000000">
      <w:pPr>
        <w:jc w:val="left"/>
        <w:rPr>
          <w:rFonts w:ascii="Times New Roman" w:hAnsi="Times New Roman"/>
          <w:sz w:val="20"/>
          <w:szCs w:val="20"/>
        </w:rPr>
      </w:pPr>
      <w:hyperlink r:id="rId41" w:history="1">
        <w:r>
          <w:rPr>
            <w:rStyle w:val="15"/>
            <w:sz w:val="20"/>
            <w:szCs w:val="20"/>
          </w:rPr>
          <w:t>https://data.london.gov.uk/dataset/major-summer-heatspots-using-landsat-8-thermal-satellite-data</w:t>
        </w:r>
      </w:hyperlink>
      <w:r>
        <w:rPr>
          <w:rFonts w:ascii="Times New Roman" w:hAnsi="Times New Roman"/>
          <w:sz w:val="20"/>
          <w:szCs w:val="20"/>
        </w:rPr>
        <w:t xml:space="preserve"> </w:t>
      </w:r>
    </w:p>
    <w:p w14:paraId="404B3E91" w14:textId="431096FD" w:rsidR="007F002D" w:rsidRPr="00B96586" w:rsidRDefault="007F002D" w:rsidP="00B96586">
      <w:pPr>
        <w:jc w:val="left"/>
        <w:rPr>
          <w:rFonts w:ascii="Times New Roman" w:hAnsi="Times New Roman" w:hint="eastAsia"/>
          <w:sz w:val="20"/>
          <w:szCs w:val="20"/>
        </w:rPr>
      </w:pPr>
    </w:p>
    <w:sectPr w:rsidR="007F002D" w:rsidRPr="00B9658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Regular">
    <w:altName w:val="Arial"/>
    <w:panose1 w:val="020B06040202020202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5A2B40"/>
    <w:multiLevelType w:val="multilevel"/>
    <w:tmpl w:val="425A2B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09821118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u, Jiabo">
    <w15:presenceInfo w15:providerId="AD" w15:userId="S::ucfnhuf@ucl.ac.uk::bddd9ef2-7452-44ba-8caa-ef405dba97df"/>
  </w15:person>
  <w15:person w15:author="ZJB)">
    <w15:presenceInfo w15:providerId="None" w15:userId="ZJ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870"/>
    <w:rsid w:val="00001ECF"/>
    <w:rsid w:val="00023B59"/>
    <w:rsid w:val="00090D32"/>
    <w:rsid w:val="000B666D"/>
    <w:rsid w:val="000E1D9A"/>
    <w:rsid w:val="000F2FC7"/>
    <w:rsid w:val="001421C9"/>
    <w:rsid w:val="001912FD"/>
    <w:rsid w:val="00222FF2"/>
    <w:rsid w:val="00244BC4"/>
    <w:rsid w:val="002C0118"/>
    <w:rsid w:val="002C5BA4"/>
    <w:rsid w:val="00315F19"/>
    <w:rsid w:val="003774F0"/>
    <w:rsid w:val="00381913"/>
    <w:rsid w:val="00384C8C"/>
    <w:rsid w:val="003B5ADE"/>
    <w:rsid w:val="003C745B"/>
    <w:rsid w:val="00421BDE"/>
    <w:rsid w:val="00434269"/>
    <w:rsid w:val="00460873"/>
    <w:rsid w:val="005416AC"/>
    <w:rsid w:val="00687A5A"/>
    <w:rsid w:val="006D3869"/>
    <w:rsid w:val="007124B7"/>
    <w:rsid w:val="00735A45"/>
    <w:rsid w:val="007746D9"/>
    <w:rsid w:val="007766ED"/>
    <w:rsid w:val="007B2C9D"/>
    <w:rsid w:val="007F002D"/>
    <w:rsid w:val="007F1D02"/>
    <w:rsid w:val="008A30C6"/>
    <w:rsid w:val="008D5238"/>
    <w:rsid w:val="009006C7"/>
    <w:rsid w:val="00907370"/>
    <w:rsid w:val="009112AC"/>
    <w:rsid w:val="00962B6E"/>
    <w:rsid w:val="0096441E"/>
    <w:rsid w:val="009A4E91"/>
    <w:rsid w:val="009D36BE"/>
    <w:rsid w:val="00A103E0"/>
    <w:rsid w:val="00A3283D"/>
    <w:rsid w:val="00A51B2E"/>
    <w:rsid w:val="00A5370F"/>
    <w:rsid w:val="00A556B8"/>
    <w:rsid w:val="00A74E24"/>
    <w:rsid w:val="00A96B38"/>
    <w:rsid w:val="00B62870"/>
    <w:rsid w:val="00B96586"/>
    <w:rsid w:val="00C05258"/>
    <w:rsid w:val="00C90B7A"/>
    <w:rsid w:val="00CA7D8A"/>
    <w:rsid w:val="00CC6B89"/>
    <w:rsid w:val="00CE39D5"/>
    <w:rsid w:val="00D67F95"/>
    <w:rsid w:val="00D94B05"/>
    <w:rsid w:val="00DA3EE9"/>
    <w:rsid w:val="00E26770"/>
    <w:rsid w:val="00E67342"/>
    <w:rsid w:val="00EF339A"/>
    <w:rsid w:val="00F652B4"/>
    <w:rsid w:val="00F914B3"/>
    <w:rsid w:val="00F96C51"/>
    <w:rsid w:val="7DFFD8C4"/>
    <w:rsid w:val="7FAF3C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27761C9"/>
  <w15:docId w15:val="{D7168A84-2CA6-D342-99A3-6DF17BF4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rPr>
      <w:sz w:val="20"/>
      <w:szCs w:val="20"/>
    </w:rPr>
  </w:style>
  <w:style w:type="paragraph" w:styleId="a5">
    <w:name w:val="annotation subject"/>
    <w:basedOn w:val="a3"/>
    <w:next w:val="a3"/>
    <w:link w:val="a6"/>
    <w:uiPriority w:val="99"/>
    <w:semiHidden/>
    <w:unhideWhenUsed/>
    <w:qFormat/>
    <w:rPr>
      <w:b/>
      <w:bCs/>
    </w:rPr>
  </w:style>
  <w:style w:type="table" w:styleId="a7">
    <w:name w:val="Table Grid"/>
    <w:basedOn w:val="a1"/>
    <w:uiPriority w:val="99"/>
    <w:qFormat/>
    <w:pPr>
      <w:widowControl w:val="0"/>
      <w:jc w:val="both"/>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styleId="a9">
    <w:name w:val="annotation reference"/>
    <w:basedOn w:val="a0"/>
    <w:uiPriority w:val="99"/>
    <w:semiHidden/>
    <w:unhideWhenUsed/>
    <w:qFormat/>
    <w:rPr>
      <w:sz w:val="16"/>
      <w:szCs w:val="16"/>
    </w:rPr>
  </w:style>
  <w:style w:type="character" w:customStyle="1" w:styleId="15">
    <w:name w:val="15"/>
    <w:basedOn w:val="a0"/>
    <w:qFormat/>
    <w:rPr>
      <w:rFonts w:ascii="Times New Roman" w:hAnsi="Times New Roman" w:cs="Times New Roman" w:hint="default"/>
      <w:color w:val="0000FF"/>
      <w:u w:val="single"/>
    </w:rPr>
  </w:style>
  <w:style w:type="paragraph" w:styleId="aa">
    <w:name w:val="List Paragraph"/>
    <w:basedOn w:val="a"/>
    <w:uiPriority w:val="34"/>
    <w:qFormat/>
    <w:pPr>
      <w:ind w:firstLineChars="200" w:firstLine="420"/>
    </w:pPr>
  </w:style>
  <w:style w:type="paragraph" w:customStyle="1" w:styleId="Bibliography1">
    <w:name w:val="Bibliography1"/>
    <w:basedOn w:val="a"/>
    <w:link w:val="Bibliography"/>
    <w:qFormat/>
    <w:pPr>
      <w:ind w:left="720" w:hanging="720"/>
      <w:jc w:val="left"/>
    </w:pPr>
    <w:rPr>
      <w:rFonts w:ascii="Arial Regular" w:hAnsi="Arial Regular"/>
      <w:sz w:val="20"/>
      <w:szCs w:val="20"/>
    </w:rPr>
  </w:style>
  <w:style w:type="character" w:customStyle="1" w:styleId="Bibliography">
    <w:name w:val="Bibliography 字符"/>
    <w:basedOn w:val="a0"/>
    <w:link w:val="Bibliography1"/>
    <w:qFormat/>
    <w:rPr>
      <w:rFonts w:ascii="Arial Regular" w:eastAsia="宋体" w:hAnsi="Arial Regular" w:cs="Times New Roman"/>
      <w:sz w:val="20"/>
      <w:szCs w:val="20"/>
    </w:rPr>
  </w:style>
  <w:style w:type="character" w:customStyle="1" w:styleId="1">
    <w:name w:val="未处理的提及1"/>
    <w:basedOn w:val="a0"/>
    <w:uiPriority w:val="99"/>
    <w:semiHidden/>
    <w:unhideWhenUsed/>
    <w:qFormat/>
    <w:rPr>
      <w:color w:val="605E5C"/>
      <w:shd w:val="clear" w:color="auto" w:fill="E1DFDD"/>
    </w:rPr>
  </w:style>
  <w:style w:type="character" w:customStyle="1" w:styleId="a4">
    <w:name w:val="批注文字 字符"/>
    <w:basedOn w:val="a0"/>
    <w:link w:val="a3"/>
    <w:uiPriority w:val="99"/>
    <w:semiHidden/>
    <w:qFormat/>
    <w:rPr>
      <w:rFonts w:ascii="Calibri" w:eastAsia="宋体" w:hAnsi="Calibri" w:cs="Times New Roman"/>
      <w:sz w:val="20"/>
      <w:szCs w:val="20"/>
    </w:rPr>
  </w:style>
  <w:style w:type="character" w:customStyle="1" w:styleId="a6">
    <w:name w:val="批注主题 字符"/>
    <w:basedOn w:val="a4"/>
    <w:link w:val="a5"/>
    <w:uiPriority w:val="99"/>
    <w:semiHidden/>
    <w:qFormat/>
    <w:rPr>
      <w:rFonts w:ascii="Calibri" w:eastAsia="宋体" w:hAnsi="Calibri" w:cs="Times New Roman"/>
      <w:b/>
      <w:bCs/>
      <w:sz w:val="20"/>
      <w:szCs w:val="20"/>
    </w:rPr>
  </w:style>
  <w:style w:type="paragraph" w:customStyle="1" w:styleId="10">
    <w:name w:val="修订1"/>
    <w:hidden/>
    <w:uiPriority w:val="99"/>
    <w:semiHidden/>
    <w:qFormat/>
    <w:rPr>
      <w:rFonts w:ascii="Calibri" w:eastAsia="宋体" w:hAnsi="Calibri" w:cs="Times New Roman"/>
      <w:kern w:val="2"/>
      <w:sz w:val="21"/>
      <w:szCs w:val="21"/>
    </w:rPr>
  </w:style>
  <w:style w:type="paragraph" w:customStyle="1" w:styleId="2">
    <w:name w:val="修订2"/>
    <w:hidden/>
    <w:uiPriority w:val="99"/>
    <w:semiHidden/>
    <w:qFormat/>
    <w:rPr>
      <w:rFonts w:ascii="Calibri" w:eastAsia="宋体" w:hAnsi="Calibri" w:cs="Times New Roman"/>
      <w:kern w:val="2"/>
      <w:sz w:val="21"/>
      <w:szCs w:val="21"/>
    </w:rPr>
  </w:style>
  <w:style w:type="character" w:customStyle="1" w:styleId="20">
    <w:name w:val="未处理的提及2"/>
    <w:basedOn w:val="a0"/>
    <w:uiPriority w:val="99"/>
    <w:semiHidden/>
    <w:unhideWhenUsed/>
    <w:qFormat/>
    <w:rPr>
      <w:color w:val="605E5C"/>
      <w:shd w:val="clear" w:color="auto" w:fill="E1DFDD"/>
    </w:rPr>
  </w:style>
  <w:style w:type="paragraph" w:customStyle="1" w:styleId="Bibliography0">
    <w:name w:val="Bibliography"/>
    <w:basedOn w:val="a"/>
    <w:link w:val="Bibliography10"/>
    <w:rsid w:val="007F1D02"/>
    <w:pPr>
      <w:autoSpaceDE w:val="0"/>
      <w:autoSpaceDN w:val="0"/>
      <w:adjustRightInd w:val="0"/>
      <w:spacing w:after="240"/>
      <w:jc w:val="left"/>
    </w:pPr>
    <w:rPr>
      <w:rFonts w:ascii="Times New Roman" w:hAnsi="Times New Roman"/>
      <w:sz w:val="20"/>
      <w:szCs w:val="20"/>
    </w:rPr>
  </w:style>
  <w:style w:type="character" w:customStyle="1" w:styleId="Bibliography10">
    <w:name w:val="Bibliography 字符1"/>
    <w:basedOn w:val="a0"/>
    <w:link w:val="Bibliography0"/>
    <w:rsid w:val="007F1D02"/>
    <w:rPr>
      <w:rFonts w:ascii="Times New Roman" w:eastAsia="宋体" w:hAnsi="Times New Roman" w:cs="Times New Roman"/>
      <w:kern w:val="2"/>
    </w:rPr>
  </w:style>
  <w:style w:type="character" w:styleId="ab">
    <w:name w:val="Unresolved Mention"/>
    <w:basedOn w:val="a0"/>
    <w:uiPriority w:val="99"/>
    <w:semiHidden/>
    <w:unhideWhenUsed/>
    <w:rsid w:val="00C90B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4385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data.london.gov.uk/dataset/major-summer-heatspots-using-landsat-8-thermal-satellite-data"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data.london.gov.uk/dataset/major-summer-heatspots-using-landsat-8-thermal-satellite-data" TargetMode="External"/><Relationship Id="rId1" Type="http://schemas.openxmlformats.org/officeDocument/2006/relationships/numbering" Target="numbering.xml"/><Relationship Id="rId6" Type="http://schemas.openxmlformats.org/officeDocument/2006/relationships/hyperlink" Target="https://data.london.gov.uk/dataset/major-summer-heatspots-using-landsat-8-thermal-satellite-data"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hyperlink" Target="https://github.com/jiabo0828/Anna_Thesis_semantic" TargetMode="Externa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1/relationships/people" Target="people.xml"/><Relationship Id="rId8" Type="http://schemas.openxmlformats.org/officeDocument/2006/relationships/hyperlink" Target="https://www.openstreetmap.org/"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27</Pages>
  <Words>9078</Words>
  <Characters>51746</Characters>
  <Application>Microsoft Office Word</Application>
  <DocSecurity>0</DocSecurity>
  <Lines>431</Lines>
  <Paragraphs>121</Paragraphs>
  <ScaleCrop>false</ScaleCrop>
  <Company/>
  <LinksUpToDate>false</LinksUpToDate>
  <CharactersWithSpaces>60703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 Jiabo</dc:creator>
  <cp:lastModifiedBy>Zhu, Jiabo</cp:lastModifiedBy>
  <cp:revision>6</cp:revision>
  <dcterms:created xsi:type="dcterms:W3CDTF">2023-08-13T08:36:00Z</dcterms:created>
  <dcterms:modified xsi:type="dcterms:W3CDTF">2023-08-13T20:32:00Z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id="76SsEnMN"/&gt;&lt;style id="http://www.zotero.org/styles/ucl-university-college-harvard" hasBibliography="1" bibliographyStyleHasBeenSet="1"/&gt;&lt;prefs&gt;&lt;pref name="fieldType" value="Field"/&gt;&lt;/prefs&gt;&lt;/data</vt:lpwstr>
  </property>
  <property fmtid="{D5CDD505-2E9C-101B-9397-08002B2CF9AE}" pid="3" name="KSOProductBuildVer">
    <vt:lpwstr>2052-4.6.1.7467</vt:lpwstr>
  </property>
  <property fmtid="{D5CDD505-2E9C-101B-9397-08002B2CF9AE}" pid="4" name="ICV">
    <vt:lpwstr>CA6FEE4CD71C9AD77ADEB3644254DEAC</vt:lpwstr>
  </property>
  <property fmtid="{D5CDD505-2E9C-101B-9397-08002B2CF9AE}" pid="5" name="ZOTERO_PREF_2">
    <vt:lpwstr>&gt;</vt:lpwstr>
  </property>
</Properties>
</file>